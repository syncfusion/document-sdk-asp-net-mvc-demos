
<file path=[Content_Types].xml><?xml version="1.0" encoding="utf-8"?>
<Types xmlns="http://schemas.openxmlformats.org/package/2006/content-types">
  <Default Extension="emf" ContentType="image/x-emf"/>
  <Default Extension="gif" ContentType="image/gif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1F0DA15" w14:textId="77777777" w:rsidR="001D38BF" w:rsidRPr="00683DC9" w:rsidRDefault="00AF6E60" w:rsidP="00531BC2">
      <w:pPr>
        <w:pStyle w:val="Heading1"/>
        <w:suppressLineNumbers/>
        <w:jc w:val="center"/>
        <w:rPr>
          <w:rFonts w:cstheme="minorHAnsi"/>
        </w:rPr>
      </w:pPr>
      <w:r w:rsidRPr="00683DC9">
        <w:rPr>
          <w:rFonts w:cstheme="minorHAnsi"/>
        </w:rPr>
        <w:t xml:space="preserve">Word to </w:t>
      </w:r>
      <w:r w:rsidR="007D3C19">
        <w:rPr>
          <w:rFonts w:cstheme="minorHAnsi"/>
        </w:rPr>
        <w:t>PDF</w:t>
      </w:r>
      <w:r w:rsidRPr="00683DC9">
        <w:rPr>
          <w:rFonts w:cstheme="minorHAnsi"/>
        </w:rPr>
        <w:t xml:space="preserve"> conversion</w:t>
      </w:r>
    </w:p>
    <w:p w14:paraId="3FEB4DB7" w14:textId="13AFAA47" w:rsidR="001A4E73" w:rsidRDefault="001A4E73" w:rsidP="0004698E">
      <w:pPr>
        <w:pStyle w:val="t"/>
        <w:rPr>
          <w:color w:val="000000"/>
          <w:lang w:val="fr-FR" w:eastAsia="en-IN"/>
        </w:rPr>
      </w:pPr>
      <w:r w:rsidRPr="0004698E">
        <w:rPr>
          <w:noProof/>
          <w:lang w:eastAsia="en-US"/>
        </w:rPr>
        <w:drawing>
          <wp:anchor distT="0" distB="0" distL="114300" distR="114300" simplePos="0" relativeHeight="251658240" behindDoc="0" locked="1" layoutInCell="1" allowOverlap="1" wp14:anchorId="2531F21B" wp14:editId="3883E79A">
            <wp:simplePos x="0" y="0"/>
            <wp:positionH relativeFrom="column">
              <wp:posOffset>4705350</wp:posOffset>
            </wp:positionH>
            <wp:positionV relativeFrom="margin">
              <wp:posOffset>2457450</wp:posOffset>
            </wp:positionV>
            <wp:extent cx="1228725" cy="1228725"/>
            <wp:effectExtent l="266700" t="266700" r="238125" b="257175"/>
            <wp:wrapSquare wrapText="bothSides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BenBois_Christmas_tree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8900000">
                      <a:off x="0" y="0"/>
                      <a:ext cx="1228725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14B03" w:rsidRPr="00414B03">
        <w:rPr>
          <w:color w:val="000000"/>
          <w:lang w:val="fr-FR" w:eastAsia="en-IN"/>
        </w:rPr>
        <w:t xml:space="preserve">Lorem ipsum </w:t>
      </w:r>
      <w:proofErr w:type="spellStart"/>
      <w:r w:rsidR="00414B03" w:rsidRPr="00414B03">
        <w:rPr>
          <w:color w:val="000000"/>
          <w:lang w:val="fr-FR" w:eastAsia="en-IN"/>
        </w:rPr>
        <w:t>dolor</w:t>
      </w:r>
      <w:proofErr w:type="spellEnd"/>
      <w:r w:rsidR="00414B03" w:rsidRPr="00414B03">
        <w:rPr>
          <w:color w:val="000000"/>
          <w:lang w:val="fr-FR" w:eastAsia="en-IN"/>
        </w:rPr>
        <w:t xml:space="preserve"> </w:t>
      </w:r>
      <w:proofErr w:type="spellStart"/>
      <w:r w:rsidR="00414B03" w:rsidRPr="00414B03">
        <w:rPr>
          <w:color w:val="000000"/>
          <w:lang w:val="fr-FR" w:eastAsia="en-IN"/>
        </w:rPr>
        <w:t>sit</w:t>
      </w:r>
      <w:proofErr w:type="spellEnd"/>
      <w:r w:rsidR="00414B03" w:rsidRPr="00414B03">
        <w:rPr>
          <w:color w:val="000000"/>
          <w:lang w:val="fr-FR" w:eastAsia="en-IN"/>
        </w:rPr>
        <w:t xml:space="preserve"> </w:t>
      </w:r>
      <w:proofErr w:type="spellStart"/>
      <w:r w:rsidR="00414B03" w:rsidRPr="00414B03">
        <w:rPr>
          <w:color w:val="000000"/>
          <w:lang w:val="fr-FR" w:eastAsia="en-IN"/>
        </w:rPr>
        <w:t>amet</w:t>
      </w:r>
      <w:proofErr w:type="spellEnd"/>
      <w:r w:rsidR="00414B03" w:rsidRPr="00414B03">
        <w:rPr>
          <w:color w:val="000000"/>
          <w:lang w:val="fr-FR" w:eastAsia="en-IN"/>
        </w:rPr>
        <w:t xml:space="preserve">, </w:t>
      </w:r>
      <w:proofErr w:type="spellStart"/>
      <w:r w:rsidR="00414B03" w:rsidRPr="00414B03">
        <w:rPr>
          <w:color w:val="000000"/>
          <w:lang w:val="fr-FR" w:eastAsia="en-IN"/>
        </w:rPr>
        <w:t>lacus</w:t>
      </w:r>
      <w:proofErr w:type="spellEnd"/>
      <w:r w:rsidR="00414B03" w:rsidRPr="00414B03">
        <w:rPr>
          <w:color w:val="000000"/>
          <w:lang w:val="fr-FR" w:eastAsia="en-IN"/>
        </w:rPr>
        <w:t xml:space="preserve"> </w:t>
      </w:r>
      <w:proofErr w:type="spellStart"/>
      <w:r w:rsidR="00414B03" w:rsidRPr="00414B03">
        <w:rPr>
          <w:color w:val="000000"/>
          <w:lang w:val="fr-FR" w:eastAsia="en-IN"/>
        </w:rPr>
        <w:t>amet</w:t>
      </w:r>
      <w:proofErr w:type="spellEnd"/>
      <w:r w:rsidR="00414B03" w:rsidRPr="00414B03">
        <w:rPr>
          <w:color w:val="000000"/>
          <w:lang w:val="fr-FR" w:eastAsia="en-IN"/>
        </w:rPr>
        <w:t xml:space="preserve"> </w:t>
      </w:r>
      <w:proofErr w:type="spellStart"/>
      <w:r w:rsidR="00414B03" w:rsidRPr="00414B03">
        <w:rPr>
          <w:color w:val="000000"/>
          <w:lang w:val="fr-FR" w:eastAsia="en-IN"/>
        </w:rPr>
        <w:t>amet</w:t>
      </w:r>
      <w:proofErr w:type="spellEnd"/>
      <w:r w:rsidR="00414B03" w:rsidRPr="00414B03">
        <w:rPr>
          <w:color w:val="000000"/>
          <w:lang w:val="fr-FR" w:eastAsia="en-IN"/>
        </w:rPr>
        <w:t xml:space="preserve"> </w:t>
      </w:r>
      <w:proofErr w:type="spellStart"/>
      <w:r w:rsidR="00414B03" w:rsidRPr="00414B03">
        <w:rPr>
          <w:color w:val="000000"/>
          <w:lang w:val="fr-FR" w:eastAsia="en-IN"/>
        </w:rPr>
        <w:t>ultricies</w:t>
      </w:r>
      <w:proofErr w:type="spellEnd"/>
      <w:r w:rsidR="00414B03" w:rsidRPr="00414B03">
        <w:rPr>
          <w:color w:val="000000"/>
          <w:lang w:val="fr-FR" w:eastAsia="en-IN"/>
        </w:rPr>
        <w:t xml:space="preserve">. </w:t>
      </w:r>
      <w:commentRangeStart w:id="0"/>
      <w:commentRangeStart w:id="1"/>
      <w:proofErr w:type="spellStart"/>
      <w:r w:rsidR="00414B03" w:rsidRPr="00414B03">
        <w:rPr>
          <w:color w:val="000000"/>
          <w:lang w:val="fr-FR" w:eastAsia="en-IN"/>
        </w:rPr>
        <w:t>Quisque</w:t>
      </w:r>
      <w:commentRangeEnd w:id="0"/>
      <w:proofErr w:type="spellEnd"/>
      <w:r w:rsidR="00F46D05">
        <w:rPr>
          <w:rStyle w:val="CommentReference"/>
          <w:rFonts w:eastAsia="Times New Roman"/>
          <w:lang w:eastAsia="en-US"/>
        </w:rPr>
        <w:commentReference w:id="0"/>
      </w:r>
      <w:commentRangeEnd w:id="1"/>
      <w:r w:rsidR="00C30B8D">
        <w:rPr>
          <w:rStyle w:val="CommentReference"/>
          <w:rFonts w:eastAsia="Times New Roman"/>
          <w:lang w:eastAsia="en-US"/>
        </w:rPr>
        <w:commentReference w:id="1"/>
      </w:r>
      <w:r w:rsidR="00414B03" w:rsidRPr="00414B03">
        <w:rPr>
          <w:color w:val="000000"/>
          <w:lang w:val="fr-FR" w:eastAsia="en-IN"/>
        </w:rPr>
        <w:t xml:space="preserve"> mi </w:t>
      </w:r>
      <w:proofErr w:type="spellStart"/>
      <w:r w:rsidR="00414B03" w:rsidRPr="00414B03">
        <w:rPr>
          <w:color w:val="000000"/>
          <w:lang w:val="fr-FR" w:eastAsia="en-IN"/>
        </w:rPr>
        <w:t>venenatis</w:t>
      </w:r>
      <w:proofErr w:type="spellEnd"/>
      <w:r w:rsidR="00414B03" w:rsidRPr="00414B03">
        <w:rPr>
          <w:color w:val="000000"/>
          <w:lang w:val="fr-FR" w:eastAsia="en-IN"/>
        </w:rPr>
        <w:t xml:space="preserve"> morbi libero, </w:t>
      </w:r>
      <w:proofErr w:type="spellStart"/>
      <w:proofErr w:type="gramStart"/>
      <w:r w:rsidR="00414B03" w:rsidRPr="00414B03">
        <w:rPr>
          <w:color w:val="000000"/>
          <w:lang w:val="fr-FR" w:eastAsia="en-IN"/>
        </w:rPr>
        <w:t>orci</w:t>
      </w:r>
      <w:proofErr w:type="spellEnd"/>
      <w:r w:rsidR="00414B03" w:rsidRPr="00414B03">
        <w:rPr>
          <w:color w:val="000000"/>
          <w:lang w:val="fr-FR" w:eastAsia="en-IN"/>
        </w:rPr>
        <w:t xml:space="preserve"> </w:t>
      </w:r>
      <w:r w:rsidR="00414B03" w:rsidRPr="005F3993">
        <w:rPr>
          <w:color w:val="000000"/>
          <w:lang w:val="fr-FR" w:eastAsia="en-IN"/>
        </w:rPr>
        <w:t xml:space="preserve"> </w:t>
      </w:r>
      <w:r w:rsidRPr="005F3993">
        <w:rPr>
          <w:color w:val="000000"/>
          <w:lang w:val="fr-FR" w:eastAsia="en-IN"/>
        </w:rPr>
        <w:t>dis</w:t>
      </w:r>
      <w:proofErr w:type="gramEnd"/>
      <w:r w:rsidRPr="005F3993">
        <w:rPr>
          <w:color w:val="000000"/>
          <w:lang w:val="fr-FR" w:eastAsia="en-IN"/>
        </w:rPr>
        <w:t xml:space="preserve">, mi ut et class porta, massa </w:t>
      </w:r>
      <w:proofErr w:type="spellStart"/>
      <w:r w:rsidRPr="005F3993">
        <w:rPr>
          <w:color w:val="000000"/>
          <w:lang w:val="fr-FR" w:eastAsia="en-IN"/>
        </w:rPr>
        <w:t>ligula</w:t>
      </w:r>
      <w:proofErr w:type="spellEnd"/>
      <w:r w:rsidRPr="005F3993">
        <w:rPr>
          <w:color w:val="000000"/>
          <w:lang w:val="fr-FR" w:eastAsia="en-IN"/>
        </w:rPr>
        <w:t xml:space="preserve"> magna </w:t>
      </w:r>
      <w:proofErr w:type="spellStart"/>
      <w:r w:rsidRPr="005F3993">
        <w:rPr>
          <w:color w:val="000000"/>
          <w:lang w:val="fr-FR" w:eastAsia="en-IN"/>
        </w:rPr>
        <w:t>enim</w:t>
      </w:r>
      <w:proofErr w:type="spellEnd"/>
      <w:r w:rsidRPr="005F3993">
        <w:rPr>
          <w:color w:val="000000"/>
          <w:lang w:val="fr-FR" w:eastAsia="en-IN"/>
        </w:rPr>
        <w:t xml:space="preserve">, </w:t>
      </w:r>
      <w:proofErr w:type="spellStart"/>
      <w:r w:rsidRPr="005F3993">
        <w:rPr>
          <w:color w:val="000000"/>
          <w:lang w:val="fr-FR" w:eastAsia="en-IN"/>
        </w:rPr>
        <w:t>aliquam</w:t>
      </w:r>
      <w:proofErr w:type="spellEnd"/>
      <w:r w:rsidRPr="005F3993">
        <w:rPr>
          <w:color w:val="000000"/>
          <w:lang w:val="fr-FR" w:eastAsia="en-IN"/>
        </w:rPr>
        <w:t xml:space="preserve"> </w:t>
      </w:r>
      <w:proofErr w:type="spellStart"/>
      <w:r w:rsidRPr="005F3993">
        <w:rPr>
          <w:color w:val="000000"/>
          <w:lang w:val="fr-FR" w:eastAsia="en-IN"/>
        </w:rPr>
        <w:t>orci</w:t>
      </w:r>
      <w:proofErr w:type="spellEnd"/>
      <w:r w:rsidRPr="005F3993">
        <w:rPr>
          <w:color w:val="000000"/>
          <w:lang w:val="fr-FR" w:eastAsia="en-IN"/>
        </w:rPr>
        <w:t xml:space="preserve"> </w:t>
      </w:r>
      <w:proofErr w:type="spellStart"/>
      <w:r w:rsidR="005F3993">
        <w:rPr>
          <w:color w:val="000000"/>
          <w:lang w:val="fr-FR" w:eastAsia="en-IN"/>
        </w:rPr>
        <w:t>vestibulum</w:t>
      </w:r>
      <w:proofErr w:type="spellEnd"/>
    </w:p>
    <w:p w14:paraId="41114983" w14:textId="527175FB" w:rsidR="001A7E39" w:rsidRPr="001A7E39" w:rsidRDefault="000F2B4F" w:rsidP="00531BC2">
      <w:pPr>
        <w:pStyle w:val="t"/>
        <w:suppressLineNumbers/>
        <w:outlineLvl w:val="1"/>
        <w:rPr>
          <w:b/>
          <w:color w:val="000000"/>
          <w:sz w:val="28"/>
          <w:lang w:val="fr-FR" w:eastAsia="en-IN"/>
        </w:rPr>
      </w:pPr>
      <w:proofErr w:type="spellStart"/>
      <w:r>
        <w:rPr>
          <w:b/>
          <w:color w:val="000000"/>
          <w:sz w:val="28"/>
          <w:lang w:val="fr-FR" w:eastAsia="en-IN"/>
        </w:rPr>
        <w:t>Mathematical</w:t>
      </w:r>
      <w:proofErr w:type="spellEnd"/>
      <w:r>
        <w:rPr>
          <w:b/>
          <w:color w:val="000000"/>
          <w:sz w:val="28"/>
          <w:lang w:val="fr-FR" w:eastAsia="en-IN"/>
        </w:rPr>
        <w:t xml:space="preserve"> </w:t>
      </w:r>
      <w:r w:rsidR="001A7E39" w:rsidRPr="001A7E39">
        <w:rPr>
          <w:b/>
          <w:color w:val="000000"/>
          <w:sz w:val="28"/>
          <w:lang w:val="fr-FR" w:eastAsia="en-IN"/>
        </w:rPr>
        <w:t>Equation</w:t>
      </w:r>
    </w:p>
    <w:p w14:paraId="3BA39192" w14:textId="1F8DB3FB" w:rsidR="00C44CE0" w:rsidRPr="000F2B4F" w:rsidRDefault="000F2B4F" w:rsidP="00531BC2">
      <w:pPr>
        <w:pStyle w:val="t"/>
        <w:suppressLineNumbers/>
        <w:rPr>
          <w:color w:val="000000"/>
          <w:sz w:val="36"/>
          <w:lang w:val="fr-FR" w:eastAsia="en-IN"/>
        </w:rPr>
      </w:pPr>
      <m:oMathPara>
        <m:oMathParaPr>
          <m:jc m:val="center"/>
        </m:oMathParaPr>
        <m:oMath>
          <m:r>
            <w:rPr>
              <w:rFonts w:ascii="Cambria Math" w:hAnsi="Cambria Math"/>
              <w:color w:val="000000"/>
              <w:sz w:val="36"/>
              <w:lang w:val="fr-FR" w:eastAsia="en-IN"/>
            </w:rPr>
            <m:t>f</m:t>
          </m:r>
          <m:d>
            <m:dPr>
              <m:ctrlPr>
                <w:rPr>
                  <w:rFonts w:ascii="Cambria Math" w:hAnsi="Cambria Math"/>
                  <w:color w:val="000000"/>
                  <w:sz w:val="36"/>
                  <w:lang w:val="fr-FR" w:eastAsia="en-IN"/>
                </w:rPr>
              </m:ctrlPr>
            </m:dPr>
            <m:e>
              <m:r>
                <w:rPr>
                  <w:rFonts w:ascii="Cambria Math" w:hAnsi="Cambria Math"/>
                  <w:color w:val="000000"/>
                  <w:sz w:val="36"/>
                  <w:lang w:val="fr-FR" w:eastAsia="en-IN"/>
                </w:rPr>
                <m:t>x</m:t>
              </m:r>
            </m:e>
          </m:d>
          <m:r>
            <w:rPr>
              <w:rFonts w:ascii="Cambria Math" w:hAnsi="Cambria Math"/>
              <w:color w:val="000000"/>
              <w:sz w:val="36"/>
              <w:lang w:val="fr-FR" w:eastAsia="en-IN"/>
            </w:rPr>
            <m:t>=</m:t>
          </m:r>
          <m:sSub>
            <m:sSubPr>
              <m:ctrlPr>
                <w:rPr>
                  <w:rFonts w:ascii="Cambria Math" w:hAnsi="Cambria Math"/>
                  <w:color w:val="000000"/>
                  <w:sz w:val="36"/>
                  <w:lang w:val="fr-FR" w:eastAsia="en-IN"/>
                </w:rPr>
              </m:ctrlPr>
            </m:sSubPr>
            <m:e>
              <m:r>
                <w:rPr>
                  <w:rFonts w:ascii="Cambria Math" w:hAnsi="Cambria Math"/>
                  <w:color w:val="000000"/>
                  <w:sz w:val="36"/>
                  <w:lang w:val="fr-FR" w:eastAsia="en-IN"/>
                </w:rPr>
                <m:t>a</m:t>
              </m:r>
            </m:e>
            <m:sub>
              <m:r>
                <w:rPr>
                  <w:rFonts w:ascii="Cambria Math" w:hAnsi="Cambria Math"/>
                  <w:color w:val="000000"/>
                  <w:sz w:val="36"/>
                  <w:lang w:val="fr-FR" w:eastAsia="en-IN"/>
                </w:rPr>
                <m:t>0</m:t>
              </m:r>
            </m:sub>
          </m:sSub>
          <m:r>
            <w:rPr>
              <w:rFonts w:ascii="Cambria Math" w:hAnsi="Cambria Math"/>
              <w:color w:val="000000"/>
              <w:sz w:val="36"/>
              <w:lang w:val="fr-FR" w:eastAsia="en-IN"/>
            </w:rPr>
            <m:t>+</m:t>
          </m:r>
          <m:nary>
            <m:naryPr>
              <m:chr m:val="∑"/>
              <m:grow m:val="1"/>
              <m:ctrlPr>
                <w:rPr>
                  <w:rFonts w:ascii="Cambria Math" w:hAnsi="Cambria Math"/>
                  <w:color w:val="000000"/>
                  <w:sz w:val="36"/>
                  <w:lang w:val="fr-FR" w:eastAsia="en-IN"/>
                </w:rPr>
              </m:ctrlPr>
            </m:naryPr>
            <m:sub>
              <m:r>
                <w:rPr>
                  <w:rFonts w:ascii="Cambria Math" w:hAnsi="Cambria Math"/>
                  <w:color w:val="000000"/>
                  <w:sz w:val="36"/>
                  <w:lang w:val="fr-FR" w:eastAsia="en-IN"/>
                </w:rPr>
                <m:t>n=1</m:t>
              </m:r>
            </m:sub>
            <m:sup>
              <m:r>
                <w:rPr>
                  <w:rFonts w:ascii="Cambria Math" w:hAnsi="Cambria Math"/>
                  <w:color w:val="000000"/>
                  <w:sz w:val="36"/>
                  <w:lang w:val="fr-FR" w:eastAsia="en-IN"/>
                </w:rPr>
                <m:t>∞</m:t>
              </m:r>
            </m:sup>
            <m:e>
              <m:d>
                <m:dPr>
                  <m:ctrlPr>
                    <w:rPr>
                      <w:rFonts w:ascii="Cambria Math" w:hAnsi="Cambria Math"/>
                      <w:color w:val="000000"/>
                      <w:sz w:val="36"/>
                      <w:lang w:val="fr-FR" w:eastAsia="en-IN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color w:val="000000"/>
                          <w:sz w:val="36"/>
                          <w:lang w:val="fr-FR" w:eastAsia="en-IN"/>
                        </w:rPr>
                      </m:ctrlPr>
                    </m:sSubPr>
                    <m:e>
                      <m:r>
                        <w:rPr>
                          <w:rFonts w:ascii="Cambria Math" w:eastAsia="Cambria Math" w:hAnsi="Cambria Math" w:cs="Cambria Math"/>
                          <w:color w:val="000000"/>
                          <w:sz w:val="36"/>
                          <w:lang w:val="fr-FR" w:eastAsia="en-IN"/>
                        </w:rPr>
                        <m:t>a</m:t>
                      </m:r>
                    </m:e>
                    <m:sub>
                      <m:r>
                        <w:rPr>
                          <w:rFonts w:ascii="Cambria Math" w:eastAsia="Cambria Math" w:hAnsi="Cambria Math" w:cs="Cambria Math"/>
                          <w:color w:val="000000"/>
                          <w:sz w:val="36"/>
                          <w:lang w:val="fr-FR" w:eastAsia="en-IN"/>
                        </w:rPr>
                        <m:t>n</m:t>
                      </m:r>
                    </m:sub>
                  </m:sSub>
                  <m:func>
                    <m:funcPr>
                      <m:ctrlPr>
                        <w:rPr>
                          <w:rFonts w:ascii="Cambria Math" w:hAnsi="Cambria Math"/>
                          <w:color w:val="000000"/>
                          <w:sz w:val="36"/>
                          <w:lang w:val="fr-FR" w:eastAsia="en-IN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eastAsia="Cambria Math" w:hAnsi="Cambria Math" w:cs="Cambria Math"/>
                          <w:color w:val="000000"/>
                          <w:sz w:val="36"/>
                          <w:lang w:val="fr-FR" w:eastAsia="en-IN"/>
                        </w:rPr>
                        <m:t>cos</m:t>
                      </m:r>
                    </m:fName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color w:val="000000"/>
                              <w:sz w:val="36"/>
                              <w:lang w:val="fr-FR" w:eastAsia="en-IN"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="Cambria Math" w:hAnsi="Cambria Math" w:cs="Cambria Math"/>
                              <w:color w:val="000000"/>
                              <w:sz w:val="36"/>
                              <w:lang w:val="fr-FR" w:eastAsia="en-IN"/>
                            </w:rPr>
                            <m:t>nπx</m:t>
                          </m:r>
                        </m:num>
                        <m:den>
                          <m:r>
                            <w:rPr>
                              <w:rFonts w:ascii="Cambria Math" w:eastAsia="Cambria Math" w:hAnsi="Cambria Math" w:cs="Cambria Math"/>
                              <w:color w:val="000000"/>
                              <w:sz w:val="36"/>
                              <w:lang w:val="fr-FR" w:eastAsia="en-IN"/>
                            </w:rPr>
                            <m:t>L</m:t>
                          </m:r>
                        </m:den>
                      </m:f>
                    </m:e>
                  </m:func>
                  <m:r>
                    <w:rPr>
                      <w:rFonts w:ascii="Cambria Math" w:eastAsia="Cambria Math" w:hAnsi="Cambria Math" w:cs="Cambria Math"/>
                      <w:color w:val="000000"/>
                      <w:sz w:val="36"/>
                      <w:lang w:val="fr-FR" w:eastAsia="en-IN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color w:val="000000"/>
                          <w:sz w:val="36"/>
                          <w:lang w:val="fr-FR" w:eastAsia="en-IN"/>
                        </w:rPr>
                      </m:ctrlPr>
                    </m:sSubPr>
                    <m:e>
                      <m:r>
                        <w:rPr>
                          <w:rFonts w:ascii="Cambria Math" w:eastAsia="Cambria Math" w:hAnsi="Cambria Math" w:cs="Cambria Math"/>
                          <w:color w:val="000000"/>
                          <w:sz w:val="36"/>
                          <w:lang w:val="fr-FR" w:eastAsia="en-IN"/>
                        </w:rPr>
                        <m:t>b</m:t>
                      </m:r>
                    </m:e>
                    <m:sub>
                      <m:r>
                        <w:rPr>
                          <w:rFonts w:ascii="Cambria Math" w:eastAsia="Cambria Math" w:hAnsi="Cambria Math" w:cs="Cambria Math"/>
                          <w:color w:val="000000"/>
                          <w:sz w:val="36"/>
                          <w:lang w:val="fr-FR" w:eastAsia="en-IN"/>
                        </w:rPr>
                        <m:t>n</m:t>
                      </m:r>
                    </m:sub>
                  </m:sSub>
                  <m:func>
                    <m:funcPr>
                      <m:ctrlPr>
                        <w:rPr>
                          <w:rFonts w:ascii="Cambria Math" w:hAnsi="Cambria Math"/>
                          <w:color w:val="000000"/>
                          <w:sz w:val="36"/>
                          <w:lang w:val="fr-FR" w:eastAsia="en-IN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eastAsia="Cambria Math" w:hAnsi="Cambria Math" w:cs="Cambria Math"/>
                          <w:color w:val="000000"/>
                          <w:sz w:val="36"/>
                          <w:lang w:val="fr-FR" w:eastAsia="en-IN"/>
                        </w:rPr>
                        <m:t>sin</m:t>
                      </m:r>
                    </m:fName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color w:val="000000"/>
                              <w:sz w:val="36"/>
                              <w:lang w:val="fr-FR" w:eastAsia="en-IN"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="Cambria Math" w:hAnsi="Cambria Math" w:cs="Cambria Math"/>
                              <w:color w:val="000000"/>
                              <w:sz w:val="36"/>
                              <w:lang w:val="fr-FR" w:eastAsia="en-IN"/>
                            </w:rPr>
                            <m:t>nπx</m:t>
                          </m:r>
                        </m:num>
                        <m:den>
                          <m:r>
                            <w:rPr>
                              <w:rFonts w:ascii="Cambria Math" w:eastAsia="Cambria Math" w:hAnsi="Cambria Math" w:cs="Cambria Math"/>
                              <w:color w:val="000000"/>
                              <w:sz w:val="36"/>
                              <w:lang w:val="fr-FR" w:eastAsia="en-IN"/>
                            </w:rPr>
                            <m:t>L</m:t>
                          </m:r>
                        </m:den>
                      </m:f>
                    </m:e>
                  </m:func>
                </m:e>
              </m:d>
            </m:e>
          </m:nary>
        </m:oMath>
      </m:oMathPara>
    </w:p>
    <w:p w14:paraId="1A3E78EE" w14:textId="77777777" w:rsidR="000F2B4F" w:rsidRPr="000F2B4F" w:rsidRDefault="000F2B4F" w:rsidP="00531BC2">
      <w:pPr>
        <w:pStyle w:val="t"/>
        <w:suppressLineNumbers/>
        <w:rPr>
          <w:b/>
          <w:color w:val="000000"/>
          <w:sz w:val="36"/>
          <w:lang w:val="fr-FR" w:eastAsia="en-IN"/>
        </w:rPr>
      </w:pPr>
    </w:p>
    <w:p w14:paraId="15B50F64" w14:textId="31F6EB7E" w:rsidR="001A4E73" w:rsidRPr="00DD49CF" w:rsidRDefault="001A4E73" w:rsidP="001A4E7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000000"/>
          <w:sz w:val="24"/>
          <w:szCs w:val="24"/>
          <w:lang w:val="fr-FR" w:eastAsia="en-IN"/>
        </w:rPr>
      </w:pPr>
      <w:proofErr w:type="spellStart"/>
      <w:r w:rsidRPr="0050669F">
        <w:rPr>
          <w:b/>
          <w:color w:val="000000"/>
          <w:sz w:val="24"/>
          <w:szCs w:val="24"/>
          <w:lang w:val="fr-FR" w:eastAsia="en-IN"/>
          <w:rPrChange w:id="2" w:author="Selvarathinam Muthu" w:date="2018-11-22T22:32:00Z">
            <w:rPr>
              <w:color w:val="000000"/>
              <w:sz w:val="24"/>
              <w:szCs w:val="24"/>
              <w:lang w:val="fr-FR" w:eastAsia="en-IN"/>
            </w:rPr>
          </w:rPrChange>
        </w:rPr>
        <w:t>Turpis</w:t>
      </w:r>
      <w:proofErr w:type="spellEnd"/>
      <w:r w:rsidRPr="00DD49CF">
        <w:rPr>
          <w:color w:val="000000"/>
          <w:sz w:val="24"/>
          <w:szCs w:val="24"/>
          <w:lang w:val="fr-FR" w:eastAsia="en-IN"/>
        </w:rPr>
        <w:t xml:space="preserve"> </w:t>
      </w:r>
      <w:proofErr w:type="spellStart"/>
      <w:r w:rsidRPr="00DD49CF">
        <w:rPr>
          <w:color w:val="000000"/>
          <w:sz w:val="24"/>
          <w:szCs w:val="24"/>
          <w:lang w:val="fr-FR" w:eastAsia="en-IN"/>
        </w:rPr>
        <w:t>facilisis</w:t>
      </w:r>
      <w:proofErr w:type="spellEnd"/>
      <w:r w:rsidRPr="00DD49CF">
        <w:rPr>
          <w:color w:val="000000"/>
          <w:sz w:val="24"/>
          <w:szCs w:val="24"/>
          <w:lang w:val="fr-FR" w:eastAsia="en-IN"/>
        </w:rPr>
        <w:t xml:space="preserve"> vitae </w:t>
      </w:r>
      <w:proofErr w:type="spellStart"/>
      <w:r w:rsidRPr="00DD49CF">
        <w:rPr>
          <w:color w:val="000000"/>
          <w:sz w:val="24"/>
          <w:szCs w:val="24"/>
          <w:lang w:val="fr-FR" w:eastAsia="en-IN"/>
        </w:rPr>
        <w:t>consequat</w:t>
      </w:r>
      <w:proofErr w:type="spellEnd"/>
      <w:r w:rsidRPr="00DD49CF">
        <w:rPr>
          <w:color w:val="000000"/>
          <w:sz w:val="24"/>
          <w:szCs w:val="24"/>
          <w:lang w:val="fr-FR" w:eastAsia="en-IN"/>
        </w:rPr>
        <w:t xml:space="preserve">, cum a </w:t>
      </w:r>
      <w:proofErr w:type="spellStart"/>
      <w:proofErr w:type="gramStart"/>
      <w:r w:rsidRPr="00DD49CF">
        <w:rPr>
          <w:color w:val="000000"/>
          <w:sz w:val="24"/>
          <w:szCs w:val="24"/>
          <w:lang w:val="fr-FR" w:eastAsia="en-IN"/>
        </w:rPr>
        <w:t>a</w:t>
      </w:r>
      <w:proofErr w:type="spellEnd"/>
      <w:proofErr w:type="gramEnd"/>
      <w:r w:rsidRPr="00DD49CF">
        <w:rPr>
          <w:color w:val="000000"/>
          <w:sz w:val="24"/>
          <w:szCs w:val="24"/>
          <w:lang w:val="fr-FR" w:eastAsia="en-IN"/>
        </w:rPr>
        <w:t xml:space="preserve">, </w:t>
      </w:r>
      <w:proofErr w:type="spellStart"/>
      <w:r w:rsidRPr="00DD49CF">
        <w:rPr>
          <w:color w:val="000000"/>
          <w:sz w:val="24"/>
          <w:szCs w:val="24"/>
          <w:lang w:val="fr-FR" w:eastAsia="en-IN"/>
        </w:rPr>
        <w:t>turpis</w:t>
      </w:r>
      <w:proofErr w:type="spellEnd"/>
      <w:r w:rsidRPr="00DD49CF">
        <w:rPr>
          <w:color w:val="000000"/>
          <w:sz w:val="24"/>
          <w:szCs w:val="24"/>
          <w:lang w:val="fr-FR" w:eastAsia="en-IN"/>
        </w:rPr>
        <w:t xml:space="preserve"> </w:t>
      </w:r>
      <w:proofErr w:type="spellStart"/>
      <w:r w:rsidRPr="00DD49CF">
        <w:rPr>
          <w:color w:val="000000"/>
          <w:sz w:val="24"/>
          <w:szCs w:val="24"/>
          <w:lang w:val="fr-FR" w:eastAsia="en-IN"/>
        </w:rPr>
        <w:t>dui</w:t>
      </w:r>
      <w:proofErr w:type="spellEnd"/>
      <w:r w:rsidRPr="00DD49CF">
        <w:rPr>
          <w:color w:val="000000"/>
          <w:sz w:val="24"/>
          <w:szCs w:val="24"/>
          <w:lang w:val="fr-FR" w:eastAsia="en-IN"/>
        </w:rPr>
        <w:t xml:space="preserve"> </w:t>
      </w:r>
      <w:proofErr w:type="spellStart"/>
      <w:r w:rsidRPr="00DD49CF">
        <w:rPr>
          <w:color w:val="000000"/>
          <w:sz w:val="24"/>
          <w:szCs w:val="24"/>
          <w:lang w:val="fr-FR" w:eastAsia="en-IN"/>
        </w:rPr>
        <w:t>consequat</w:t>
      </w:r>
      <w:proofErr w:type="spellEnd"/>
      <w:r w:rsidRPr="00DD49CF">
        <w:rPr>
          <w:color w:val="000000"/>
          <w:sz w:val="24"/>
          <w:szCs w:val="24"/>
          <w:lang w:val="fr-FR" w:eastAsia="en-IN"/>
        </w:rPr>
        <w:t xml:space="preserve"> massa in </w:t>
      </w:r>
      <w:proofErr w:type="spellStart"/>
      <w:r w:rsidRPr="00DD49CF">
        <w:rPr>
          <w:color w:val="000000"/>
          <w:sz w:val="24"/>
          <w:szCs w:val="24"/>
          <w:lang w:val="fr-FR" w:eastAsia="en-IN"/>
        </w:rPr>
        <w:t>dolor</w:t>
      </w:r>
      <w:proofErr w:type="spellEnd"/>
      <w:r w:rsidRPr="00DD49CF">
        <w:rPr>
          <w:color w:val="000000"/>
          <w:sz w:val="24"/>
          <w:szCs w:val="24"/>
          <w:lang w:val="fr-FR" w:eastAsia="en-IN"/>
        </w:rPr>
        <w:t xml:space="preserve"> per, </w:t>
      </w:r>
      <w:proofErr w:type="spellStart"/>
      <w:r w:rsidRPr="00DD49CF">
        <w:rPr>
          <w:color w:val="000000"/>
          <w:sz w:val="24"/>
          <w:szCs w:val="24"/>
          <w:lang w:val="fr-FR" w:eastAsia="en-IN"/>
        </w:rPr>
        <w:t>felis</w:t>
      </w:r>
      <w:proofErr w:type="spellEnd"/>
      <w:r w:rsidRPr="00DD49CF">
        <w:rPr>
          <w:color w:val="000000"/>
          <w:sz w:val="24"/>
          <w:szCs w:val="24"/>
          <w:lang w:val="fr-FR" w:eastAsia="en-IN"/>
        </w:rPr>
        <w:t xml:space="preserve"> non </w:t>
      </w:r>
      <w:proofErr w:type="spellStart"/>
      <w:r w:rsidRPr="00DD49CF">
        <w:rPr>
          <w:color w:val="000000"/>
          <w:sz w:val="24"/>
          <w:szCs w:val="24"/>
          <w:lang w:val="fr-FR" w:eastAsia="en-IN"/>
        </w:rPr>
        <w:t>amet</w:t>
      </w:r>
      <w:proofErr w:type="spellEnd"/>
      <w:r w:rsidRPr="00DD49CF">
        <w:rPr>
          <w:color w:val="000000"/>
          <w:sz w:val="24"/>
          <w:szCs w:val="24"/>
          <w:lang w:val="fr-FR" w:eastAsia="en-IN"/>
        </w:rPr>
        <w:t>.</w:t>
      </w:r>
    </w:p>
    <w:p w14:paraId="5E1C23C7" w14:textId="77777777" w:rsidR="001A4E73" w:rsidRPr="001A4E73" w:rsidRDefault="001A4E73" w:rsidP="001A4E7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000000"/>
          <w:sz w:val="24"/>
          <w:szCs w:val="24"/>
          <w:lang w:val="fr-FR" w:eastAsia="en-IN"/>
        </w:rPr>
      </w:pPr>
      <w:proofErr w:type="spellStart"/>
      <w:r w:rsidRPr="0050669F">
        <w:rPr>
          <w:i/>
          <w:color w:val="000000"/>
          <w:sz w:val="24"/>
          <w:szCs w:val="24"/>
          <w:lang w:val="fr-FR" w:eastAsia="en-IN"/>
          <w:rPrChange w:id="3" w:author="Selvarathinam Muthu" w:date="2018-11-22T22:32:00Z">
            <w:rPr>
              <w:color w:val="000000"/>
              <w:sz w:val="24"/>
              <w:szCs w:val="24"/>
              <w:lang w:val="fr-FR" w:eastAsia="en-IN"/>
            </w:rPr>
          </w:rPrChange>
        </w:rPr>
        <w:t>Auctor</w:t>
      </w:r>
      <w:proofErr w:type="spellEnd"/>
      <w:r w:rsidRPr="00DD49CF">
        <w:rPr>
          <w:color w:val="000000"/>
          <w:sz w:val="24"/>
          <w:szCs w:val="24"/>
          <w:lang w:val="fr-FR" w:eastAsia="en-IN"/>
        </w:rPr>
        <w:t xml:space="preserve"> </w:t>
      </w:r>
      <w:proofErr w:type="spellStart"/>
      <w:r w:rsidRPr="00DD49CF">
        <w:rPr>
          <w:color w:val="000000"/>
          <w:sz w:val="24"/>
          <w:szCs w:val="24"/>
          <w:lang w:val="fr-FR" w:eastAsia="en-IN"/>
        </w:rPr>
        <w:t>eleifend</w:t>
      </w:r>
      <w:proofErr w:type="spellEnd"/>
      <w:r w:rsidRPr="00DD49CF">
        <w:rPr>
          <w:color w:val="000000"/>
          <w:sz w:val="24"/>
          <w:szCs w:val="24"/>
          <w:lang w:val="fr-FR" w:eastAsia="en-IN"/>
        </w:rPr>
        <w:t xml:space="preserve"> in </w:t>
      </w:r>
      <w:proofErr w:type="spellStart"/>
      <w:r w:rsidRPr="00DD49CF">
        <w:rPr>
          <w:color w:val="000000"/>
          <w:sz w:val="24"/>
          <w:szCs w:val="24"/>
          <w:lang w:val="fr-FR" w:eastAsia="en-IN"/>
        </w:rPr>
        <w:t>omnis</w:t>
      </w:r>
      <w:proofErr w:type="spellEnd"/>
      <w:r w:rsidRPr="00DD49CF">
        <w:rPr>
          <w:color w:val="000000"/>
          <w:sz w:val="24"/>
          <w:szCs w:val="24"/>
          <w:lang w:val="fr-FR" w:eastAsia="en-IN"/>
        </w:rPr>
        <w:t xml:space="preserve"> </w:t>
      </w:r>
      <w:proofErr w:type="spellStart"/>
      <w:r w:rsidRPr="00DD49CF">
        <w:rPr>
          <w:color w:val="000000"/>
          <w:sz w:val="24"/>
          <w:szCs w:val="24"/>
          <w:lang w:val="fr-FR" w:eastAsia="en-IN"/>
        </w:rPr>
        <w:t>elit</w:t>
      </w:r>
      <w:proofErr w:type="spellEnd"/>
      <w:r w:rsidRPr="00DD49CF">
        <w:rPr>
          <w:color w:val="000000"/>
          <w:sz w:val="24"/>
          <w:szCs w:val="24"/>
          <w:lang w:val="fr-FR" w:eastAsia="en-IN"/>
        </w:rPr>
        <w:t xml:space="preserve"> </w:t>
      </w:r>
      <w:proofErr w:type="spellStart"/>
      <w:r w:rsidRPr="00DD49CF">
        <w:rPr>
          <w:color w:val="000000"/>
          <w:sz w:val="24"/>
          <w:szCs w:val="24"/>
          <w:lang w:val="fr-FR" w:eastAsia="en-IN"/>
        </w:rPr>
        <w:t>vestibulum</w:t>
      </w:r>
      <w:proofErr w:type="spellEnd"/>
      <w:r w:rsidRPr="00DD49CF">
        <w:rPr>
          <w:color w:val="000000"/>
          <w:sz w:val="24"/>
          <w:szCs w:val="24"/>
          <w:lang w:val="fr-FR" w:eastAsia="en-IN"/>
        </w:rPr>
        <w:t xml:space="preserve">, </w:t>
      </w:r>
      <w:proofErr w:type="spellStart"/>
      <w:r w:rsidRPr="00DD49CF">
        <w:rPr>
          <w:color w:val="000000"/>
          <w:sz w:val="24"/>
          <w:szCs w:val="24"/>
          <w:lang w:val="fr-FR" w:eastAsia="en-IN"/>
        </w:rPr>
        <w:t>donec</w:t>
      </w:r>
      <w:proofErr w:type="spellEnd"/>
      <w:r w:rsidRPr="00DD49CF">
        <w:rPr>
          <w:color w:val="000000"/>
          <w:sz w:val="24"/>
          <w:szCs w:val="24"/>
          <w:lang w:val="fr-FR" w:eastAsia="en-IN"/>
        </w:rPr>
        <w:t xml:space="preserve"> non </w:t>
      </w:r>
      <w:proofErr w:type="spellStart"/>
      <w:r w:rsidRPr="00DD49CF">
        <w:rPr>
          <w:color w:val="000000"/>
          <w:sz w:val="24"/>
          <w:szCs w:val="24"/>
          <w:lang w:val="fr-FR" w:eastAsia="en-IN"/>
        </w:rPr>
        <w:t>elementum</w:t>
      </w:r>
      <w:proofErr w:type="spellEnd"/>
      <w:r w:rsidRPr="00DD49CF">
        <w:rPr>
          <w:color w:val="000000"/>
          <w:sz w:val="24"/>
          <w:szCs w:val="24"/>
          <w:lang w:val="fr-FR" w:eastAsia="en-IN"/>
        </w:rPr>
        <w:t xml:space="preserve"> </w:t>
      </w:r>
      <w:proofErr w:type="spellStart"/>
      <w:r w:rsidRPr="00DD49CF">
        <w:rPr>
          <w:color w:val="000000"/>
          <w:sz w:val="24"/>
          <w:szCs w:val="24"/>
          <w:lang w:val="fr-FR" w:eastAsia="en-IN"/>
        </w:rPr>
        <w:t>tellus</w:t>
      </w:r>
      <w:proofErr w:type="spellEnd"/>
      <w:r w:rsidRPr="00DD49CF">
        <w:rPr>
          <w:color w:val="000000"/>
          <w:sz w:val="24"/>
          <w:szCs w:val="24"/>
          <w:lang w:val="fr-FR" w:eastAsia="en-IN"/>
        </w:rPr>
        <w:t xml:space="preserve"> est </w:t>
      </w:r>
      <w:proofErr w:type="spellStart"/>
      <w:r w:rsidRPr="00DD49CF">
        <w:rPr>
          <w:color w:val="000000"/>
          <w:sz w:val="24"/>
          <w:szCs w:val="24"/>
          <w:lang w:val="fr-FR" w:eastAsia="en-IN"/>
        </w:rPr>
        <w:t>mauris</w:t>
      </w:r>
      <w:proofErr w:type="spellEnd"/>
      <w:r w:rsidRPr="00DD49CF">
        <w:rPr>
          <w:color w:val="000000"/>
          <w:sz w:val="24"/>
          <w:szCs w:val="24"/>
          <w:lang w:val="fr-FR" w:eastAsia="en-IN"/>
        </w:rPr>
        <w:t xml:space="preserve">, id </w:t>
      </w:r>
      <w:proofErr w:type="spellStart"/>
      <w:r w:rsidRPr="00DD49CF">
        <w:rPr>
          <w:color w:val="000000"/>
          <w:sz w:val="24"/>
          <w:szCs w:val="24"/>
          <w:lang w:val="fr-FR" w:eastAsia="en-IN"/>
        </w:rPr>
        <w:t>aliquam</w:t>
      </w:r>
      <w:proofErr w:type="spellEnd"/>
      <w:r w:rsidRPr="00DD49CF">
        <w:rPr>
          <w:color w:val="000000"/>
          <w:sz w:val="24"/>
          <w:szCs w:val="24"/>
          <w:lang w:val="fr-FR" w:eastAsia="en-IN"/>
        </w:rPr>
        <w:t xml:space="preserve">, at </w:t>
      </w:r>
      <w:proofErr w:type="spellStart"/>
      <w:r w:rsidRPr="00DD49CF">
        <w:rPr>
          <w:color w:val="000000"/>
          <w:sz w:val="24"/>
          <w:szCs w:val="24"/>
          <w:lang w:val="fr-FR" w:eastAsia="en-IN"/>
        </w:rPr>
        <w:t>lacus</w:t>
      </w:r>
      <w:proofErr w:type="spellEnd"/>
      <w:r w:rsidRPr="00DD49CF">
        <w:rPr>
          <w:color w:val="000000"/>
          <w:sz w:val="24"/>
          <w:szCs w:val="24"/>
          <w:lang w:val="fr-FR" w:eastAsia="en-IN"/>
        </w:rPr>
        <w:t xml:space="preserve">, </w:t>
      </w:r>
      <w:proofErr w:type="spellStart"/>
      <w:r w:rsidRPr="00DD49CF">
        <w:rPr>
          <w:color w:val="000000"/>
          <w:sz w:val="24"/>
          <w:szCs w:val="24"/>
          <w:lang w:val="fr-FR" w:eastAsia="en-IN"/>
        </w:rPr>
        <w:t>arcu</w:t>
      </w:r>
      <w:proofErr w:type="spellEnd"/>
      <w:r w:rsidRPr="00DD49CF">
        <w:rPr>
          <w:color w:val="000000"/>
          <w:sz w:val="24"/>
          <w:szCs w:val="24"/>
          <w:lang w:val="fr-FR" w:eastAsia="en-IN"/>
        </w:rPr>
        <w:t xml:space="preserve"> pretium </w:t>
      </w:r>
      <w:proofErr w:type="spellStart"/>
      <w:r w:rsidRPr="00DD49CF">
        <w:rPr>
          <w:color w:val="000000"/>
          <w:sz w:val="24"/>
          <w:szCs w:val="24"/>
          <w:lang w:val="fr-FR" w:eastAsia="en-IN"/>
        </w:rPr>
        <w:t>proin</w:t>
      </w:r>
      <w:proofErr w:type="spellEnd"/>
      <w:r w:rsidRPr="00DD49CF">
        <w:rPr>
          <w:color w:val="000000"/>
          <w:sz w:val="24"/>
          <w:szCs w:val="24"/>
          <w:lang w:val="fr-FR" w:eastAsia="en-IN"/>
        </w:rPr>
        <w:t xml:space="preserve"> </w:t>
      </w:r>
      <w:proofErr w:type="spellStart"/>
      <w:r w:rsidRPr="00DD49CF">
        <w:rPr>
          <w:color w:val="000000"/>
          <w:sz w:val="24"/>
          <w:szCs w:val="24"/>
          <w:lang w:val="fr-FR" w:eastAsia="en-IN"/>
        </w:rPr>
        <w:t>lacus</w:t>
      </w:r>
      <w:proofErr w:type="spellEnd"/>
      <w:r w:rsidRPr="00DD49CF">
        <w:rPr>
          <w:color w:val="000000"/>
          <w:sz w:val="24"/>
          <w:szCs w:val="24"/>
          <w:lang w:val="fr-FR" w:eastAsia="en-IN"/>
        </w:rPr>
        <w:t xml:space="preserve"> </w:t>
      </w:r>
      <w:proofErr w:type="spellStart"/>
      <w:r w:rsidRPr="00DD49CF">
        <w:rPr>
          <w:color w:val="000000"/>
          <w:sz w:val="24"/>
          <w:szCs w:val="24"/>
          <w:lang w:val="fr-FR" w:eastAsia="en-IN"/>
        </w:rPr>
        <w:t>dolor</w:t>
      </w:r>
      <w:proofErr w:type="spellEnd"/>
      <w:r w:rsidRPr="00DD49CF">
        <w:rPr>
          <w:color w:val="000000"/>
          <w:sz w:val="24"/>
          <w:szCs w:val="24"/>
          <w:lang w:val="fr-FR" w:eastAsia="en-IN"/>
        </w:rPr>
        <w:t xml:space="preserve"> et. </w:t>
      </w:r>
      <w:proofErr w:type="spellStart"/>
      <w:r w:rsidRPr="001A4E73">
        <w:rPr>
          <w:color w:val="000000"/>
          <w:sz w:val="24"/>
          <w:szCs w:val="24"/>
          <w:lang w:val="fr-FR" w:eastAsia="en-IN"/>
        </w:rPr>
        <w:t>Eu</w:t>
      </w:r>
      <w:proofErr w:type="spellEnd"/>
      <w:r w:rsidRPr="001A4E73">
        <w:rPr>
          <w:color w:val="000000"/>
          <w:sz w:val="24"/>
          <w:szCs w:val="24"/>
          <w:lang w:val="fr-FR" w:eastAsia="en-IN"/>
        </w:rPr>
        <w:t xml:space="preserve"> </w:t>
      </w:r>
      <w:proofErr w:type="spellStart"/>
      <w:r w:rsidRPr="001A4E73">
        <w:rPr>
          <w:color w:val="000000"/>
          <w:sz w:val="24"/>
          <w:szCs w:val="24"/>
          <w:lang w:val="fr-FR" w:eastAsia="en-IN"/>
        </w:rPr>
        <w:t>tortor</w:t>
      </w:r>
      <w:proofErr w:type="spellEnd"/>
      <w:r w:rsidRPr="001A4E73">
        <w:rPr>
          <w:color w:val="000000"/>
          <w:sz w:val="24"/>
          <w:szCs w:val="24"/>
          <w:lang w:val="fr-FR" w:eastAsia="en-IN"/>
        </w:rPr>
        <w:t xml:space="preserve">, </w:t>
      </w:r>
      <w:proofErr w:type="spellStart"/>
      <w:r w:rsidRPr="001A4E73">
        <w:rPr>
          <w:color w:val="000000"/>
          <w:sz w:val="24"/>
          <w:szCs w:val="24"/>
          <w:lang w:val="fr-FR" w:eastAsia="en-IN"/>
        </w:rPr>
        <w:t>vel</w:t>
      </w:r>
      <w:proofErr w:type="spellEnd"/>
      <w:r w:rsidRPr="001A4E73">
        <w:rPr>
          <w:color w:val="000000"/>
          <w:sz w:val="24"/>
          <w:szCs w:val="24"/>
          <w:lang w:val="fr-FR" w:eastAsia="en-IN"/>
        </w:rPr>
        <w:t xml:space="preserve"> </w:t>
      </w:r>
      <w:proofErr w:type="spellStart"/>
      <w:r w:rsidRPr="001A4E73">
        <w:rPr>
          <w:color w:val="000000"/>
          <w:sz w:val="24"/>
          <w:szCs w:val="24"/>
          <w:lang w:val="fr-FR" w:eastAsia="en-IN"/>
        </w:rPr>
        <w:t>ultrices</w:t>
      </w:r>
      <w:proofErr w:type="spellEnd"/>
      <w:r w:rsidRPr="001A4E73">
        <w:rPr>
          <w:color w:val="000000"/>
          <w:sz w:val="24"/>
          <w:szCs w:val="24"/>
          <w:lang w:val="fr-FR" w:eastAsia="en-IN"/>
        </w:rPr>
        <w:t xml:space="preserve"> </w:t>
      </w:r>
      <w:proofErr w:type="spellStart"/>
      <w:r w:rsidRPr="001A4E73">
        <w:rPr>
          <w:color w:val="000000"/>
          <w:sz w:val="24"/>
          <w:szCs w:val="24"/>
          <w:lang w:val="fr-FR" w:eastAsia="en-IN"/>
        </w:rPr>
        <w:t>amet</w:t>
      </w:r>
      <w:proofErr w:type="spellEnd"/>
      <w:r w:rsidRPr="001A4E73">
        <w:rPr>
          <w:color w:val="000000"/>
          <w:sz w:val="24"/>
          <w:szCs w:val="24"/>
          <w:lang w:val="fr-FR" w:eastAsia="en-IN"/>
        </w:rPr>
        <w:t xml:space="preserve"> </w:t>
      </w:r>
      <w:proofErr w:type="spellStart"/>
      <w:r w:rsidRPr="001A4E73">
        <w:rPr>
          <w:color w:val="000000"/>
          <w:sz w:val="24"/>
          <w:szCs w:val="24"/>
          <w:lang w:val="fr-FR" w:eastAsia="en-IN"/>
        </w:rPr>
        <w:t>dignissim</w:t>
      </w:r>
      <w:proofErr w:type="spellEnd"/>
      <w:r w:rsidRPr="001A4E73">
        <w:rPr>
          <w:color w:val="000000"/>
          <w:sz w:val="24"/>
          <w:szCs w:val="24"/>
          <w:lang w:val="fr-FR" w:eastAsia="en-IN"/>
        </w:rPr>
        <w:t xml:space="preserve"> </w:t>
      </w:r>
      <w:proofErr w:type="spellStart"/>
      <w:r w:rsidRPr="001A4E73">
        <w:rPr>
          <w:color w:val="000000"/>
          <w:sz w:val="24"/>
          <w:szCs w:val="24"/>
          <w:lang w:val="fr-FR" w:eastAsia="en-IN"/>
        </w:rPr>
        <w:t>mauris</w:t>
      </w:r>
      <w:proofErr w:type="spellEnd"/>
      <w:r w:rsidRPr="001A4E73">
        <w:rPr>
          <w:color w:val="000000"/>
          <w:sz w:val="24"/>
          <w:szCs w:val="24"/>
          <w:lang w:val="fr-FR" w:eastAsia="en-IN"/>
        </w:rPr>
        <w:t xml:space="preserve"> </w:t>
      </w:r>
      <w:proofErr w:type="spellStart"/>
      <w:r w:rsidRPr="001A4E73">
        <w:rPr>
          <w:color w:val="000000"/>
          <w:sz w:val="24"/>
          <w:szCs w:val="24"/>
          <w:lang w:val="fr-FR" w:eastAsia="en-IN"/>
        </w:rPr>
        <w:t>vehicula</w:t>
      </w:r>
      <w:proofErr w:type="spellEnd"/>
      <w:r w:rsidRPr="001A4E73">
        <w:rPr>
          <w:color w:val="000000"/>
          <w:sz w:val="24"/>
          <w:szCs w:val="24"/>
          <w:lang w:val="fr-FR" w:eastAsia="en-IN"/>
        </w:rPr>
        <w:t>.</w:t>
      </w:r>
    </w:p>
    <w:p w14:paraId="789568D3" w14:textId="77777777" w:rsidR="001A4E73" w:rsidRPr="00D66DB2" w:rsidRDefault="001A4E73" w:rsidP="001A4E7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000000"/>
          <w:sz w:val="24"/>
          <w:szCs w:val="24"/>
          <w:lang w:val="de-DE" w:eastAsia="en-IN"/>
        </w:rPr>
      </w:pPr>
      <w:r w:rsidRPr="0050669F">
        <w:rPr>
          <w:color w:val="000000"/>
          <w:sz w:val="24"/>
          <w:szCs w:val="24"/>
          <w:u w:val="single"/>
          <w:lang w:val="fr-FR" w:eastAsia="en-IN"/>
          <w:rPrChange w:id="4" w:author="Selvarathinam Muthu" w:date="2018-11-22T22:32:00Z">
            <w:rPr>
              <w:color w:val="000000"/>
              <w:sz w:val="24"/>
              <w:szCs w:val="24"/>
              <w:lang w:val="fr-FR" w:eastAsia="en-IN"/>
            </w:rPr>
          </w:rPrChange>
        </w:rPr>
        <w:t>Lorem</w:t>
      </w:r>
      <w:r w:rsidRPr="001A4E73">
        <w:rPr>
          <w:color w:val="000000"/>
          <w:sz w:val="24"/>
          <w:szCs w:val="24"/>
          <w:lang w:val="fr-FR" w:eastAsia="en-IN"/>
        </w:rPr>
        <w:t xml:space="preserve"> </w:t>
      </w:r>
      <w:proofErr w:type="spellStart"/>
      <w:r w:rsidRPr="001A4E73">
        <w:rPr>
          <w:color w:val="000000"/>
          <w:sz w:val="24"/>
          <w:szCs w:val="24"/>
          <w:lang w:val="fr-FR" w:eastAsia="en-IN"/>
        </w:rPr>
        <w:t>tortor</w:t>
      </w:r>
      <w:proofErr w:type="spellEnd"/>
      <w:r w:rsidRPr="001A4E73">
        <w:rPr>
          <w:color w:val="000000"/>
          <w:sz w:val="24"/>
          <w:szCs w:val="24"/>
          <w:lang w:val="fr-FR" w:eastAsia="en-IN"/>
        </w:rPr>
        <w:t xml:space="preserve"> </w:t>
      </w:r>
      <w:proofErr w:type="spellStart"/>
      <w:r w:rsidRPr="001A4E73">
        <w:rPr>
          <w:color w:val="000000"/>
          <w:sz w:val="24"/>
          <w:szCs w:val="24"/>
          <w:lang w:val="fr-FR" w:eastAsia="en-IN"/>
        </w:rPr>
        <w:t>neque</w:t>
      </w:r>
      <w:proofErr w:type="spellEnd"/>
      <w:r w:rsidRPr="001A4E73">
        <w:rPr>
          <w:color w:val="000000"/>
          <w:sz w:val="24"/>
          <w:szCs w:val="24"/>
          <w:lang w:val="fr-FR" w:eastAsia="en-IN"/>
        </w:rPr>
        <w:t xml:space="preserve">, </w:t>
      </w:r>
      <w:proofErr w:type="spellStart"/>
      <w:r w:rsidRPr="001A4E73">
        <w:rPr>
          <w:color w:val="000000"/>
          <w:sz w:val="24"/>
          <w:szCs w:val="24"/>
          <w:lang w:val="fr-FR" w:eastAsia="en-IN"/>
        </w:rPr>
        <w:t>purus</w:t>
      </w:r>
      <w:proofErr w:type="spellEnd"/>
      <w:r w:rsidRPr="001A4E73">
        <w:rPr>
          <w:color w:val="000000"/>
          <w:sz w:val="24"/>
          <w:szCs w:val="24"/>
          <w:lang w:val="fr-FR" w:eastAsia="en-IN"/>
        </w:rPr>
        <w:t xml:space="preserve"> </w:t>
      </w:r>
      <w:proofErr w:type="spellStart"/>
      <w:r w:rsidRPr="001A4E73">
        <w:rPr>
          <w:color w:val="000000"/>
          <w:sz w:val="24"/>
          <w:szCs w:val="24"/>
          <w:lang w:val="fr-FR" w:eastAsia="en-IN"/>
        </w:rPr>
        <w:t>taciti</w:t>
      </w:r>
      <w:proofErr w:type="spellEnd"/>
      <w:r w:rsidRPr="001A4E73">
        <w:rPr>
          <w:color w:val="000000"/>
          <w:sz w:val="24"/>
          <w:szCs w:val="24"/>
          <w:lang w:val="fr-FR" w:eastAsia="en-IN"/>
        </w:rPr>
        <w:t xml:space="preserve"> </w:t>
      </w:r>
      <w:proofErr w:type="spellStart"/>
      <w:r w:rsidRPr="001A4E73">
        <w:rPr>
          <w:color w:val="000000"/>
          <w:sz w:val="24"/>
          <w:szCs w:val="24"/>
          <w:lang w:val="fr-FR" w:eastAsia="en-IN"/>
        </w:rPr>
        <w:t>quis</w:t>
      </w:r>
      <w:proofErr w:type="spellEnd"/>
      <w:r w:rsidRPr="001A4E73">
        <w:rPr>
          <w:color w:val="000000"/>
          <w:sz w:val="24"/>
          <w:szCs w:val="24"/>
          <w:lang w:val="fr-FR" w:eastAsia="en-IN"/>
        </w:rPr>
        <w:t xml:space="preserve"> id. </w:t>
      </w:r>
      <w:r w:rsidRPr="00D66DB2">
        <w:rPr>
          <w:color w:val="000000"/>
          <w:sz w:val="24"/>
          <w:szCs w:val="24"/>
          <w:lang w:val="de-DE" w:eastAsia="en-IN"/>
        </w:rPr>
        <w:t>Elementum integer orci accumsan minim phasellus vel.</w:t>
      </w:r>
    </w:p>
    <w:p w14:paraId="16E35733" w14:textId="77777777" w:rsidR="001A4E73" w:rsidRPr="00D66DB2" w:rsidRDefault="001A4E73" w:rsidP="001A4E7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000000"/>
          <w:sz w:val="24"/>
          <w:szCs w:val="24"/>
          <w:lang w:val="de-DE" w:eastAsia="en-IN"/>
        </w:rPr>
      </w:pPr>
    </w:p>
    <w:p w14:paraId="2A94EC69" w14:textId="20A38599" w:rsidR="001A4E73" w:rsidRPr="00D66DB2" w:rsidRDefault="001A4E73" w:rsidP="001A4E7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000000"/>
          <w:sz w:val="24"/>
          <w:szCs w:val="24"/>
          <w:lang w:val="de-DE" w:eastAsia="en-IN"/>
        </w:rPr>
      </w:pPr>
      <w:r w:rsidRPr="00D66DB2">
        <w:rPr>
          <w:color w:val="000000"/>
          <w:sz w:val="24"/>
          <w:szCs w:val="24"/>
          <w:lang w:val="de-DE" w:eastAsia="en-IN"/>
        </w:rPr>
        <w:t xml:space="preserve">Vestibulum duis </w:t>
      </w:r>
      <w:ins w:id="5" w:author="Ramaraj Marimuthu [2]" w:date="2020-12-02T12:41:00Z">
        <w:r w:rsidR="0084033C" w:rsidRPr="0084033C">
          <w:rPr>
            <w:color w:val="000000"/>
            <w:sz w:val="24"/>
            <w:szCs w:val="24"/>
            <w:lang w:val="de-DE" w:eastAsia="en-IN"/>
          </w:rPr>
          <w:t xml:space="preserve">lacus amet amet </w:t>
        </w:r>
      </w:ins>
      <w:r w:rsidRPr="00D66DB2">
        <w:rPr>
          <w:color w:val="000000"/>
          <w:sz w:val="24"/>
          <w:szCs w:val="24"/>
          <w:lang w:val="de-DE" w:eastAsia="en-IN"/>
        </w:rPr>
        <w:t xml:space="preserve">integer diam mi libero felis, sollicitudin id dictum etiam blandit lacus, ac condimentum </w:t>
      </w:r>
      <w:r w:rsidR="0004698E">
        <w:rPr>
          <w:noProof/>
          <w:color w:val="000000"/>
          <w:sz w:val="24"/>
          <w:szCs w:val="24"/>
        </w:rPr>
        <w:drawing>
          <wp:anchor distT="0" distB="0" distL="114300" distR="114300" simplePos="0" relativeHeight="251658245" behindDoc="1" locked="1" layoutInCell="1" allowOverlap="1" wp14:anchorId="1011940E" wp14:editId="0A0A99C8">
            <wp:simplePos x="0" y="0"/>
            <wp:positionH relativeFrom="column">
              <wp:align>left</wp:align>
            </wp:positionH>
            <wp:positionV relativeFrom="paragraph">
              <wp:posOffset>177800</wp:posOffset>
            </wp:positionV>
            <wp:extent cx="1495425" cy="1495425"/>
            <wp:effectExtent l="0" t="0" r="9525" b="9525"/>
            <wp:wrapTight wrapText="bothSides">
              <wp:wrapPolygon edited="1">
                <wp:start x="9906" y="0"/>
                <wp:lineTo x="2476" y="3027"/>
                <wp:lineTo x="2476" y="8805"/>
                <wp:lineTo x="0" y="10456"/>
                <wp:lineTo x="0" y="11832"/>
                <wp:lineTo x="5778" y="13208"/>
                <wp:lineTo x="3027" y="17610"/>
                <wp:lineTo x="2752" y="18436"/>
                <wp:lineTo x="6879" y="20637"/>
                <wp:lineTo x="9906" y="21462"/>
                <wp:lineTo x="11282" y="21462"/>
                <wp:lineTo x="12932" y="21462"/>
                <wp:lineTo x="18711" y="18436"/>
                <wp:lineTo x="18436" y="13208"/>
                <wp:lineTo x="19398" y="11281"/>
                <wp:lineTo x="21600" y="9906"/>
                <wp:lineTo x="18711" y="8805"/>
                <wp:lineTo x="18161" y="4403"/>
                <wp:lineTo x="19261" y="3577"/>
                <wp:lineTo x="18436" y="2752"/>
                <wp:lineTo x="11282" y="0"/>
                <wp:lineTo x="9906" y="0"/>
              </wp:wrapPolygon>
            </wp:wrapTight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5425" cy="14954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Pr="00D66DB2">
        <w:rPr>
          <w:color w:val="000000"/>
          <w:sz w:val="24"/>
          <w:szCs w:val="24"/>
          <w:lang w:val="de-DE" w:eastAsia="en-IN"/>
        </w:rPr>
        <w:t>magna dictumst interdum et,</w:t>
      </w:r>
    </w:p>
    <w:p w14:paraId="2E3E4A6B" w14:textId="77777777" w:rsidR="001A4E73" w:rsidRPr="006A5DD2" w:rsidRDefault="001A4E73" w:rsidP="001A4E7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000000"/>
          <w:sz w:val="24"/>
          <w:szCs w:val="24"/>
          <w:lang w:val="es-MX" w:eastAsia="en-IN"/>
        </w:rPr>
      </w:pPr>
      <w:proofErr w:type="spellStart"/>
      <w:r w:rsidRPr="006A5DD2">
        <w:rPr>
          <w:color w:val="000000"/>
          <w:sz w:val="24"/>
          <w:szCs w:val="24"/>
          <w:lang w:val="es-MX" w:eastAsia="en-IN"/>
        </w:rPr>
        <w:t>nam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 commodo mi </w:t>
      </w:r>
      <w:proofErr w:type="spellStart"/>
      <w:r w:rsidRPr="006A5DD2">
        <w:rPr>
          <w:color w:val="000000"/>
          <w:sz w:val="24"/>
          <w:szCs w:val="24"/>
          <w:lang w:val="es-MX" w:eastAsia="en-IN"/>
        </w:rPr>
        <w:t>habitasse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 </w:t>
      </w:r>
      <w:proofErr w:type="spellStart"/>
      <w:r w:rsidRPr="006A5DD2">
        <w:rPr>
          <w:color w:val="000000"/>
          <w:sz w:val="24"/>
          <w:szCs w:val="24"/>
          <w:lang w:val="es-MX" w:eastAsia="en-IN"/>
        </w:rPr>
        <w:t>enim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 </w:t>
      </w:r>
      <w:proofErr w:type="spellStart"/>
      <w:r w:rsidRPr="006A5DD2">
        <w:rPr>
          <w:color w:val="000000"/>
          <w:sz w:val="24"/>
          <w:szCs w:val="24"/>
          <w:lang w:val="es-MX" w:eastAsia="en-IN"/>
        </w:rPr>
        <w:t>fringilla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 nunc, </w:t>
      </w:r>
      <w:proofErr w:type="spellStart"/>
      <w:r w:rsidRPr="006A5DD2">
        <w:rPr>
          <w:color w:val="000000"/>
          <w:sz w:val="24"/>
          <w:szCs w:val="24"/>
          <w:lang w:val="es-MX" w:eastAsia="en-IN"/>
        </w:rPr>
        <w:t>amet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 </w:t>
      </w:r>
      <w:proofErr w:type="spellStart"/>
      <w:r w:rsidRPr="006A5DD2">
        <w:rPr>
          <w:color w:val="000000"/>
          <w:sz w:val="24"/>
          <w:szCs w:val="24"/>
          <w:lang w:val="es-MX" w:eastAsia="en-IN"/>
        </w:rPr>
        <w:t>aliquam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 </w:t>
      </w:r>
      <w:proofErr w:type="spellStart"/>
      <w:r w:rsidRPr="006A5DD2">
        <w:rPr>
          <w:color w:val="000000"/>
          <w:sz w:val="24"/>
          <w:szCs w:val="24"/>
          <w:lang w:val="es-MX" w:eastAsia="en-IN"/>
        </w:rPr>
        <w:t>sapien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 </w:t>
      </w:r>
      <w:proofErr w:type="gramStart"/>
      <w:r w:rsidRPr="006A5DD2">
        <w:rPr>
          <w:color w:val="000000"/>
          <w:sz w:val="24"/>
          <w:szCs w:val="24"/>
          <w:lang w:val="es-MX" w:eastAsia="en-IN"/>
        </w:rPr>
        <w:t>per tortor</w:t>
      </w:r>
      <w:proofErr w:type="gramEnd"/>
      <w:r w:rsidRPr="006A5DD2">
        <w:rPr>
          <w:color w:val="000000"/>
          <w:sz w:val="24"/>
          <w:szCs w:val="24"/>
          <w:lang w:val="es-MX" w:eastAsia="en-IN"/>
        </w:rPr>
        <w:t xml:space="preserve"> </w:t>
      </w:r>
      <w:proofErr w:type="spellStart"/>
      <w:r w:rsidRPr="006A5DD2">
        <w:rPr>
          <w:color w:val="000000"/>
          <w:sz w:val="24"/>
          <w:szCs w:val="24"/>
          <w:lang w:val="es-MX" w:eastAsia="en-IN"/>
        </w:rPr>
        <w:t>luctus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. </w:t>
      </w:r>
      <w:commentRangeStart w:id="6"/>
      <w:proofErr w:type="spellStart"/>
      <w:r w:rsidRPr="006A5DD2">
        <w:rPr>
          <w:color w:val="000000"/>
          <w:sz w:val="24"/>
          <w:szCs w:val="24"/>
          <w:lang w:val="es-MX" w:eastAsia="en-IN"/>
        </w:rPr>
        <w:t>Conubia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 </w:t>
      </w:r>
      <w:proofErr w:type="spellStart"/>
      <w:r w:rsidRPr="006A5DD2">
        <w:rPr>
          <w:color w:val="000000"/>
          <w:sz w:val="24"/>
          <w:szCs w:val="24"/>
          <w:lang w:val="es-MX" w:eastAsia="en-IN"/>
        </w:rPr>
        <w:t>voluptates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 at nunc, </w:t>
      </w:r>
      <w:proofErr w:type="spellStart"/>
      <w:r w:rsidRPr="006A5DD2">
        <w:rPr>
          <w:color w:val="000000"/>
          <w:sz w:val="24"/>
          <w:szCs w:val="24"/>
          <w:lang w:val="es-MX" w:eastAsia="en-IN"/>
        </w:rPr>
        <w:t>congue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 </w:t>
      </w:r>
      <w:proofErr w:type="spellStart"/>
      <w:r w:rsidRPr="006A5DD2">
        <w:rPr>
          <w:color w:val="000000"/>
          <w:sz w:val="24"/>
          <w:szCs w:val="24"/>
          <w:lang w:val="es-MX" w:eastAsia="en-IN"/>
        </w:rPr>
        <w:t>lectus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, </w:t>
      </w:r>
      <w:proofErr w:type="spellStart"/>
      <w:r w:rsidRPr="006A5DD2">
        <w:rPr>
          <w:color w:val="000000"/>
          <w:sz w:val="24"/>
          <w:szCs w:val="24"/>
          <w:lang w:val="es-MX" w:eastAsia="en-IN"/>
        </w:rPr>
        <w:t>malesuada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 </w:t>
      </w:r>
      <w:proofErr w:type="spellStart"/>
      <w:r w:rsidRPr="006A5DD2">
        <w:rPr>
          <w:color w:val="000000"/>
          <w:sz w:val="24"/>
          <w:szCs w:val="24"/>
          <w:lang w:val="es-MX" w:eastAsia="en-IN"/>
        </w:rPr>
        <w:t>nulla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>.</w:t>
      </w:r>
    </w:p>
    <w:p w14:paraId="26B9AF48" w14:textId="77777777" w:rsidR="001A4E73" w:rsidRPr="006A5DD2" w:rsidRDefault="001A4E73" w:rsidP="001A4E7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000000"/>
          <w:sz w:val="24"/>
          <w:szCs w:val="24"/>
          <w:lang w:val="es-MX" w:eastAsia="en-IN"/>
        </w:rPr>
      </w:pPr>
      <w:proofErr w:type="spellStart"/>
      <w:r w:rsidRPr="006A5DD2">
        <w:rPr>
          <w:color w:val="000000"/>
          <w:sz w:val="24"/>
          <w:szCs w:val="24"/>
          <w:lang w:val="es-MX" w:eastAsia="en-IN"/>
        </w:rPr>
        <w:t>Rutrum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 quo </w:t>
      </w:r>
      <w:proofErr w:type="spellStart"/>
      <w:r w:rsidRPr="006A5DD2">
        <w:rPr>
          <w:color w:val="000000"/>
          <w:sz w:val="24"/>
          <w:szCs w:val="24"/>
          <w:lang w:val="es-MX" w:eastAsia="en-IN"/>
        </w:rPr>
        <w:t>morbi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, </w:t>
      </w:r>
      <w:proofErr w:type="spellStart"/>
      <w:r w:rsidRPr="006A5DD2">
        <w:rPr>
          <w:color w:val="000000"/>
          <w:sz w:val="24"/>
          <w:szCs w:val="24"/>
          <w:lang w:val="es-MX" w:eastAsia="en-IN"/>
        </w:rPr>
        <w:t>feugiat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 </w:t>
      </w:r>
      <w:commentRangeEnd w:id="6"/>
      <w:r w:rsidR="00F46D05">
        <w:rPr>
          <w:rStyle w:val="CommentReference"/>
        </w:rPr>
        <w:commentReference w:id="6"/>
      </w:r>
      <w:r w:rsidRPr="006A5DD2">
        <w:rPr>
          <w:color w:val="000000"/>
          <w:sz w:val="24"/>
          <w:szCs w:val="24"/>
          <w:lang w:val="es-MX" w:eastAsia="en-IN"/>
        </w:rPr>
        <w:t xml:space="preserve">sed mi </w:t>
      </w:r>
      <w:proofErr w:type="spellStart"/>
      <w:r w:rsidRPr="006A5DD2">
        <w:rPr>
          <w:color w:val="000000"/>
          <w:sz w:val="24"/>
          <w:szCs w:val="24"/>
          <w:lang w:val="es-MX" w:eastAsia="en-IN"/>
        </w:rPr>
        <w:t>turpis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>,</w:t>
      </w:r>
      <w:r w:rsidR="00B01BC5" w:rsidRPr="006A5DD2">
        <w:rPr>
          <w:color w:val="000000"/>
          <w:sz w:val="24"/>
          <w:szCs w:val="24"/>
          <w:lang w:val="es-MX" w:eastAsia="en-IN"/>
        </w:rPr>
        <w:t xml:space="preserve"> ac </w:t>
      </w:r>
      <w:proofErr w:type="spellStart"/>
      <w:r w:rsidR="00B01BC5" w:rsidRPr="006A5DD2">
        <w:rPr>
          <w:color w:val="000000"/>
          <w:sz w:val="24"/>
          <w:szCs w:val="24"/>
          <w:lang w:val="es-MX" w:eastAsia="en-IN"/>
        </w:rPr>
        <w:t>cursus</w:t>
      </w:r>
      <w:proofErr w:type="spellEnd"/>
      <w:r w:rsidR="00B01BC5" w:rsidRPr="006A5DD2">
        <w:rPr>
          <w:color w:val="000000"/>
          <w:sz w:val="24"/>
          <w:szCs w:val="24"/>
          <w:lang w:val="es-MX" w:eastAsia="en-IN"/>
        </w:rPr>
        <w:t xml:space="preserve"> </w:t>
      </w:r>
      <w:proofErr w:type="spellStart"/>
      <w:r w:rsidR="00B01BC5" w:rsidRPr="006A5DD2">
        <w:rPr>
          <w:color w:val="000000"/>
          <w:sz w:val="24"/>
          <w:szCs w:val="24"/>
          <w:lang w:val="es-MX" w:eastAsia="en-IN"/>
        </w:rPr>
        <w:t>integer</w:t>
      </w:r>
      <w:proofErr w:type="spellEnd"/>
      <w:r w:rsidR="00B01BC5" w:rsidRPr="006A5DD2">
        <w:rPr>
          <w:color w:val="000000"/>
          <w:sz w:val="24"/>
          <w:szCs w:val="24"/>
          <w:lang w:val="es-MX" w:eastAsia="en-IN"/>
        </w:rPr>
        <w:t xml:space="preserve"> ornare dolor</w:t>
      </w:r>
      <w:r w:rsidR="00281526" w:rsidRPr="006A5DD2">
        <w:rPr>
          <w:color w:val="000000"/>
          <w:sz w:val="24"/>
          <w:szCs w:val="24"/>
          <w:lang w:val="es-MX" w:eastAsia="en-IN"/>
        </w:rPr>
        <w:t xml:space="preserve"> </w:t>
      </w:r>
      <w:proofErr w:type="spellStart"/>
      <w:r w:rsidRPr="006A5DD2">
        <w:rPr>
          <w:color w:val="000000"/>
          <w:sz w:val="24"/>
          <w:szCs w:val="24"/>
          <w:lang w:val="es-MX" w:eastAsia="en-IN"/>
        </w:rPr>
        <w:t>Purus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 </w:t>
      </w:r>
      <w:proofErr w:type="spellStart"/>
      <w:r w:rsidRPr="006A5DD2">
        <w:rPr>
          <w:color w:val="000000"/>
          <w:sz w:val="24"/>
          <w:szCs w:val="24"/>
          <w:lang w:val="es-MX" w:eastAsia="en-IN"/>
        </w:rPr>
        <w:t>dui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 in et </w:t>
      </w:r>
      <w:proofErr w:type="spellStart"/>
      <w:r w:rsidRPr="006A5DD2">
        <w:rPr>
          <w:color w:val="000000"/>
          <w:sz w:val="24"/>
          <w:szCs w:val="24"/>
          <w:lang w:val="es-MX" w:eastAsia="en-IN"/>
        </w:rPr>
        <w:t>tincidunt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, sed eros </w:t>
      </w:r>
      <w:proofErr w:type="spellStart"/>
      <w:r w:rsidRPr="006A5DD2">
        <w:rPr>
          <w:color w:val="000000"/>
          <w:sz w:val="24"/>
          <w:szCs w:val="24"/>
          <w:lang w:val="es-MX" w:eastAsia="en-IN"/>
        </w:rPr>
        <w:t>pede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 </w:t>
      </w:r>
      <w:proofErr w:type="spellStart"/>
      <w:r w:rsidRPr="006A5DD2">
        <w:rPr>
          <w:color w:val="000000"/>
          <w:sz w:val="24"/>
          <w:szCs w:val="24"/>
          <w:lang w:val="es-MX" w:eastAsia="en-IN"/>
        </w:rPr>
        <w:t>adipiscing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 </w:t>
      </w:r>
      <w:proofErr w:type="spellStart"/>
      <w:r w:rsidRPr="006A5DD2">
        <w:rPr>
          <w:color w:val="000000"/>
          <w:sz w:val="24"/>
          <w:szCs w:val="24"/>
          <w:lang w:val="es-MX" w:eastAsia="en-IN"/>
        </w:rPr>
        <w:t>tellus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, </w:t>
      </w:r>
      <w:proofErr w:type="spellStart"/>
      <w:r w:rsidRPr="006A5DD2">
        <w:rPr>
          <w:color w:val="000000"/>
          <w:sz w:val="24"/>
          <w:szCs w:val="24"/>
          <w:lang w:val="es-MX" w:eastAsia="en-IN"/>
        </w:rPr>
        <w:t>est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 </w:t>
      </w:r>
      <w:proofErr w:type="spellStart"/>
      <w:r w:rsidRPr="006A5DD2">
        <w:rPr>
          <w:color w:val="000000"/>
          <w:sz w:val="24"/>
          <w:szCs w:val="24"/>
          <w:lang w:val="es-MX" w:eastAsia="en-IN"/>
        </w:rPr>
        <w:t>suscipit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 </w:t>
      </w:r>
      <w:proofErr w:type="spellStart"/>
      <w:r w:rsidRPr="006A5DD2">
        <w:rPr>
          <w:color w:val="000000"/>
          <w:sz w:val="24"/>
          <w:szCs w:val="24"/>
          <w:lang w:val="es-MX" w:eastAsia="en-IN"/>
        </w:rPr>
        <w:t>nulla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>,</w:t>
      </w:r>
    </w:p>
    <w:p w14:paraId="3C8630C7" w14:textId="77777777" w:rsidR="001A4E73" w:rsidRPr="00DB4056" w:rsidRDefault="001A4E73" w:rsidP="001A4E7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000000"/>
          <w:sz w:val="24"/>
          <w:szCs w:val="24"/>
          <w:lang w:val="en-IN" w:eastAsia="en-IN"/>
        </w:rPr>
      </w:pPr>
      <w:proofErr w:type="spellStart"/>
      <w:r w:rsidRPr="006A5DD2">
        <w:rPr>
          <w:color w:val="000000"/>
          <w:sz w:val="24"/>
          <w:szCs w:val="24"/>
          <w:lang w:val="es-MX" w:eastAsia="en-IN"/>
        </w:rPr>
        <w:t>arcu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 </w:t>
      </w:r>
      <w:proofErr w:type="spellStart"/>
      <w:r w:rsidRPr="006A5DD2">
        <w:rPr>
          <w:color w:val="000000"/>
          <w:sz w:val="24"/>
          <w:szCs w:val="24"/>
          <w:lang w:val="es-MX" w:eastAsia="en-IN"/>
        </w:rPr>
        <w:t>nec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 </w:t>
      </w:r>
      <w:proofErr w:type="spellStart"/>
      <w:r w:rsidRPr="006A5DD2">
        <w:rPr>
          <w:color w:val="000000"/>
          <w:sz w:val="24"/>
          <w:szCs w:val="24"/>
          <w:lang w:val="es-MX" w:eastAsia="en-IN"/>
        </w:rPr>
        <w:t>fringilla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 </w:t>
      </w:r>
      <w:proofErr w:type="spellStart"/>
      <w:r w:rsidRPr="006A5DD2">
        <w:rPr>
          <w:color w:val="000000"/>
          <w:sz w:val="24"/>
          <w:szCs w:val="24"/>
          <w:lang w:val="es-MX" w:eastAsia="en-IN"/>
        </w:rPr>
        <w:t>vel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 </w:t>
      </w:r>
      <w:proofErr w:type="spellStart"/>
      <w:r w:rsidRPr="006A5DD2">
        <w:rPr>
          <w:color w:val="000000"/>
          <w:sz w:val="24"/>
          <w:szCs w:val="24"/>
          <w:lang w:val="es-MX" w:eastAsia="en-IN"/>
        </w:rPr>
        <w:t>aliquam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, </w:t>
      </w:r>
      <w:proofErr w:type="spellStart"/>
      <w:r w:rsidRPr="006A5DD2">
        <w:rPr>
          <w:color w:val="000000"/>
          <w:sz w:val="24"/>
          <w:szCs w:val="24"/>
          <w:lang w:val="es-MX" w:eastAsia="en-IN"/>
        </w:rPr>
        <w:t>mollis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 </w:t>
      </w:r>
      <w:proofErr w:type="spellStart"/>
      <w:r w:rsidRPr="006A5DD2">
        <w:rPr>
          <w:color w:val="000000"/>
          <w:sz w:val="24"/>
          <w:szCs w:val="24"/>
          <w:lang w:val="es-MX" w:eastAsia="en-IN"/>
        </w:rPr>
        <w:t>lorem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 </w:t>
      </w:r>
      <w:proofErr w:type="spellStart"/>
      <w:r w:rsidRPr="006A5DD2">
        <w:rPr>
          <w:color w:val="000000"/>
          <w:sz w:val="24"/>
          <w:szCs w:val="24"/>
          <w:lang w:val="es-MX" w:eastAsia="en-IN"/>
        </w:rPr>
        <w:t>rerum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 </w:t>
      </w:r>
      <w:proofErr w:type="spellStart"/>
      <w:r w:rsidRPr="006A5DD2">
        <w:rPr>
          <w:color w:val="000000"/>
          <w:sz w:val="24"/>
          <w:szCs w:val="24"/>
          <w:lang w:val="es-MX" w:eastAsia="en-IN"/>
        </w:rPr>
        <w:t>hac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 </w:t>
      </w:r>
      <w:proofErr w:type="spellStart"/>
      <w:r w:rsidRPr="006A5DD2">
        <w:rPr>
          <w:color w:val="000000"/>
          <w:sz w:val="24"/>
          <w:szCs w:val="24"/>
          <w:lang w:val="es-MX" w:eastAsia="en-IN"/>
        </w:rPr>
        <w:t>vestibulum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 ante </w:t>
      </w:r>
      <w:proofErr w:type="spellStart"/>
      <w:r w:rsidRPr="006A5DD2">
        <w:rPr>
          <w:color w:val="000000"/>
          <w:sz w:val="24"/>
          <w:szCs w:val="24"/>
          <w:lang w:val="es-MX" w:eastAsia="en-IN"/>
        </w:rPr>
        <w:t>nullam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. </w:t>
      </w:r>
      <w:proofErr w:type="spellStart"/>
      <w:r w:rsidRPr="006C5025">
        <w:rPr>
          <w:color w:val="000000"/>
          <w:sz w:val="24"/>
          <w:szCs w:val="24"/>
          <w:lang w:val="es-MX" w:eastAsia="en-IN"/>
        </w:rPr>
        <w:t>Volutpat</w:t>
      </w:r>
      <w:proofErr w:type="spellEnd"/>
      <w:r w:rsidRPr="006C5025">
        <w:rPr>
          <w:color w:val="000000"/>
          <w:sz w:val="24"/>
          <w:szCs w:val="24"/>
          <w:lang w:val="es-MX" w:eastAsia="en-IN"/>
        </w:rPr>
        <w:t xml:space="preserve"> a </w:t>
      </w:r>
      <w:proofErr w:type="spellStart"/>
      <w:r w:rsidRPr="006C5025">
        <w:rPr>
          <w:color w:val="000000"/>
          <w:sz w:val="24"/>
          <w:szCs w:val="24"/>
          <w:lang w:val="es-MX" w:eastAsia="en-IN"/>
        </w:rPr>
        <w:t>lectus</w:t>
      </w:r>
      <w:proofErr w:type="spellEnd"/>
      <w:r w:rsidRPr="006C5025">
        <w:rPr>
          <w:color w:val="000000"/>
          <w:sz w:val="24"/>
          <w:szCs w:val="24"/>
          <w:lang w:val="es-MX" w:eastAsia="en-IN"/>
        </w:rPr>
        <w:t xml:space="preserve">, </w:t>
      </w:r>
      <w:proofErr w:type="spellStart"/>
      <w:r w:rsidRPr="006C5025">
        <w:rPr>
          <w:color w:val="000000"/>
          <w:sz w:val="24"/>
          <w:szCs w:val="24"/>
          <w:lang w:val="es-MX" w:eastAsia="en-IN"/>
        </w:rPr>
        <w:t>lorem</w:t>
      </w:r>
      <w:proofErr w:type="spellEnd"/>
      <w:r w:rsidRPr="006C5025">
        <w:rPr>
          <w:color w:val="000000"/>
          <w:sz w:val="24"/>
          <w:szCs w:val="24"/>
          <w:lang w:val="es-MX" w:eastAsia="en-IN"/>
        </w:rPr>
        <w:t xml:space="preserve"> pulvinar quis. </w:t>
      </w:r>
      <w:proofErr w:type="spellStart"/>
      <w:r w:rsidRPr="00DB4056">
        <w:rPr>
          <w:color w:val="000000"/>
          <w:sz w:val="24"/>
          <w:szCs w:val="24"/>
          <w:lang w:val="en-IN" w:eastAsia="en-IN"/>
        </w:rPr>
        <w:t>Lobortis</w:t>
      </w:r>
      <w:proofErr w:type="spellEnd"/>
      <w:r w:rsidRPr="00DB4056">
        <w:rPr>
          <w:color w:val="000000"/>
          <w:sz w:val="24"/>
          <w:szCs w:val="24"/>
          <w:lang w:val="en-IN" w:eastAsia="en-IN"/>
        </w:rPr>
        <w:t xml:space="preserve"> </w:t>
      </w:r>
      <w:proofErr w:type="spellStart"/>
      <w:r w:rsidRPr="00DB4056">
        <w:rPr>
          <w:color w:val="000000"/>
          <w:sz w:val="24"/>
          <w:szCs w:val="24"/>
          <w:lang w:val="en-IN" w:eastAsia="en-IN"/>
        </w:rPr>
        <w:t>vehicula</w:t>
      </w:r>
      <w:proofErr w:type="spellEnd"/>
      <w:r w:rsidRPr="00DB4056">
        <w:rPr>
          <w:color w:val="000000"/>
          <w:sz w:val="24"/>
          <w:szCs w:val="24"/>
          <w:lang w:val="en-IN" w:eastAsia="en-IN"/>
        </w:rPr>
        <w:t xml:space="preserve"> in </w:t>
      </w:r>
      <w:proofErr w:type="spellStart"/>
      <w:r w:rsidRPr="00DB4056">
        <w:rPr>
          <w:color w:val="000000"/>
          <w:sz w:val="24"/>
          <w:szCs w:val="24"/>
          <w:lang w:val="en-IN" w:eastAsia="en-IN"/>
        </w:rPr>
        <w:t>imperdiet</w:t>
      </w:r>
      <w:proofErr w:type="spellEnd"/>
      <w:r w:rsidRPr="00DB4056">
        <w:rPr>
          <w:color w:val="000000"/>
          <w:sz w:val="24"/>
          <w:szCs w:val="24"/>
          <w:lang w:val="en-IN" w:eastAsia="en-IN"/>
        </w:rPr>
        <w:t xml:space="preserve"> </w:t>
      </w:r>
      <w:proofErr w:type="spellStart"/>
      <w:r w:rsidRPr="00DB4056">
        <w:rPr>
          <w:color w:val="000000"/>
          <w:sz w:val="24"/>
          <w:szCs w:val="24"/>
          <w:lang w:val="en-IN" w:eastAsia="en-IN"/>
        </w:rPr>
        <w:t>orci</w:t>
      </w:r>
      <w:proofErr w:type="spellEnd"/>
      <w:r w:rsidRPr="00DB4056">
        <w:rPr>
          <w:color w:val="000000"/>
          <w:sz w:val="24"/>
          <w:szCs w:val="24"/>
          <w:lang w:val="en-IN" w:eastAsia="en-IN"/>
        </w:rPr>
        <w:t xml:space="preserve"> </w:t>
      </w:r>
      <w:proofErr w:type="spellStart"/>
      <w:r w:rsidRPr="00DB4056">
        <w:rPr>
          <w:color w:val="000000"/>
          <w:sz w:val="24"/>
          <w:szCs w:val="24"/>
          <w:lang w:val="en-IN" w:eastAsia="en-IN"/>
        </w:rPr>
        <w:t>urna</w:t>
      </w:r>
      <w:proofErr w:type="spellEnd"/>
      <w:r w:rsidRPr="00DB4056">
        <w:rPr>
          <w:color w:val="000000"/>
          <w:sz w:val="24"/>
          <w:szCs w:val="24"/>
          <w:lang w:val="en-IN" w:eastAsia="en-IN"/>
        </w:rPr>
        <w:t>.</w:t>
      </w:r>
    </w:p>
    <w:p w14:paraId="030A110C" w14:textId="77777777" w:rsidR="002A0BBC" w:rsidRPr="006A5DD2" w:rsidRDefault="0041196C" w:rsidP="002A0BBC">
      <w:pPr>
        <w:pStyle w:val="t"/>
        <w:rPr>
          <w:color w:val="000000"/>
          <w:lang w:val="es-MX" w:eastAsia="en-IN"/>
        </w:rPr>
      </w:pPr>
      <w:r w:rsidRPr="000111BC">
        <w:rPr>
          <w:color w:val="000000"/>
          <w:lang w:val="en-IN" w:eastAsia="en-IN"/>
          <w:rPrChange w:id="7" w:author="Suriya Balamurugan" w:date="2021-02-23T14:23:00Z">
            <w:rPr>
              <w:color w:val="000000"/>
              <w:lang w:val="es-MX" w:eastAsia="en-IN"/>
            </w:rPr>
          </w:rPrChange>
        </w:rPr>
        <w:t xml:space="preserve">Lorem ipsum </w:t>
      </w:r>
      <w:proofErr w:type="spellStart"/>
      <w:r w:rsidRPr="000111BC">
        <w:rPr>
          <w:color w:val="000000"/>
          <w:lang w:val="en-IN" w:eastAsia="en-IN"/>
          <w:rPrChange w:id="8" w:author="Suriya Balamurugan" w:date="2021-02-23T14:23:00Z">
            <w:rPr>
              <w:color w:val="000000"/>
              <w:lang w:val="es-MX" w:eastAsia="en-IN"/>
            </w:rPr>
          </w:rPrChange>
        </w:rPr>
        <w:t>dolor</w:t>
      </w:r>
      <w:proofErr w:type="spellEnd"/>
      <w:r w:rsidRPr="000111BC">
        <w:rPr>
          <w:color w:val="000000"/>
          <w:lang w:val="en-IN" w:eastAsia="en-IN"/>
          <w:rPrChange w:id="9" w:author="Suriya Balamurugan" w:date="2021-02-23T14:23:00Z">
            <w:rPr>
              <w:color w:val="000000"/>
              <w:lang w:val="es-MX" w:eastAsia="en-IN"/>
            </w:rPr>
          </w:rPrChange>
        </w:rPr>
        <w:t xml:space="preserve"> </w:t>
      </w:r>
      <w:proofErr w:type="gramStart"/>
      <w:r w:rsidRPr="000111BC">
        <w:rPr>
          <w:color w:val="000000"/>
          <w:lang w:val="en-IN" w:eastAsia="en-IN"/>
          <w:rPrChange w:id="10" w:author="Suriya Balamurugan" w:date="2021-02-23T14:23:00Z">
            <w:rPr>
              <w:color w:val="000000"/>
              <w:lang w:val="es-MX" w:eastAsia="en-IN"/>
            </w:rPr>
          </w:rPrChange>
        </w:rPr>
        <w:t>sit</w:t>
      </w:r>
      <w:proofErr w:type="gramEnd"/>
      <w:r w:rsidRPr="000111BC">
        <w:rPr>
          <w:color w:val="000000"/>
          <w:lang w:val="en-IN" w:eastAsia="en-IN"/>
          <w:rPrChange w:id="11" w:author="Suriya Balamurugan" w:date="2021-02-23T14:23:00Z">
            <w:rPr>
              <w:color w:val="000000"/>
              <w:lang w:val="es-MX" w:eastAsia="en-IN"/>
            </w:rPr>
          </w:rPrChange>
        </w:rPr>
        <w:t xml:space="preserve"> </w:t>
      </w:r>
      <w:proofErr w:type="spellStart"/>
      <w:r w:rsidRPr="000111BC">
        <w:rPr>
          <w:color w:val="000000"/>
          <w:lang w:val="en-IN" w:eastAsia="en-IN"/>
          <w:rPrChange w:id="12" w:author="Suriya Balamurugan" w:date="2021-02-23T14:23:00Z">
            <w:rPr>
              <w:color w:val="000000"/>
              <w:lang w:val="es-MX" w:eastAsia="en-IN"/>
            </w:rPr>
          </w:rPrChange>
        </w:rPr>
        <w:t>amet</w:t>
      </w:r>
      <w:proofErr w:type="spellEnd"/>
      <w:r w:rsidRPr="000111BC">
        <w:rPr>
          <w:color w:val="000000"/>
          <w:lang w:val="en-IN" w:eastAsia="en-IN"/>
          <w:rPrChange w:id="13" w:author="Suriya Balamurugan" w:date="2021-02-23T14:23:00Z">
            <w:rPr>
              <w:color w:val="000000"/>
              <w:lang w:val="es-MX" w:eastAsia="en-IN"/>
            </w:rPr>
          </w:rPrChange>
        </w:rPr>
        <w:t xml:space="preserve">, </w:t>
      </w:r>
      <w:proofErr w:type="spellStart"/>
      <w:r w:rsidRPr="000111BC">
        <w:rPr>
          <w:color w:val="000000"/>
          <w:lang w:val="en-IN" w:eastAsia="en-IN"/>
          <w:rPrChange w:id="14" w:author="Suriya Balamurugan" w:date="2021-02-23T14:23:00Z">
            <w:rPr>
              <w:color w:val="000000"/>
              <w:lang w:val="es-MX" w:eastAsia="en-IN"/>
            </w:rPr>
          </w:rPrChange>
        </w:rPr>
        <w:t>lacus</w:t>
      </w:r>
      <w:proofErr w:type="spellEnd"/>
      <w:r w:rsidRPr="000111BC">
        <w:rPr>
          <w:color w:val="000000"/>
          <w:lang w:val="en-IN" w:eastAsia="en-IN"/>
          <w:rPrChange w:id="15" w:author="Suriya Balamurugan" w:date="2021-02-23T14:23:00Z">
            <w:rPr>
              <w:color w:val="000000"/>
              <w:lang w:val="es-MX" w:eastAsia="en-IN"/>
            </w:rPr>
          </w:rPrChange>
        </w:rPr>
        <w:t xml:space="preserve"> </w:t>
      </w:r>
      <w:proofErr w:type="spellStart"/>
      <w:r w:rsidRPr="000111BC">
        <w:rPr>
          <w:color w:val="000000"/>
          <w:lang w:val="en-IN" w:eastAsia="en-IN"/>
          <w:rPrChange w:id="16" w:author="Suriya Balamurugan" w:date="2021-02-23T14:23:00Z">
            <w:rPr>
              <w:color w:val="000000"/>
              <w:lang w:val="es-MX" w:eastAsia="en-IN"/>
            </w:rPr>
          </w:rPrChange>
        </w:rPr>
        <w:t>amet</w:t>
      </w:r>
      <w:proofErr w:type="spellEnd"/>
      <w:r w:rsidRPr="000111BC">
        <w:rPr>
          <w:color w:val="000000"/>
          <w:lang w:val="en-IN" w:eastAsia="en-IN"/>
          <w:rPrChange w:id="17" w:author="Suriya Balamurugan" w:date="2021-02-23T14:23:00Z">
            <w:rPr>
              <w:color w:val="000000"/>
              <w:lang w:val="es-MX" w:eastAsia="en-IN"/>
            </w:rPr>
          </w:rPrChange>
        </w:rPr>
        <w:t xml:space="preserve"> </w:t>
      </w:r>
      <w:proofErr w:type="spellStart"/>
      <w:r w:rsidRPr="000111BC">
        <w:rPr>
          <w:color w:val="000000"/>
          <w:lang w:val="en-IN" w:eastAsia="en-IN"/>
          <w:rPrChange w:id="18" w:author="Suriya Balamurugan" w:date="2021-02-23T14:23:00Z">
            <w:rPr>
              <w:color w:val="000000"/>
              <w:lang w:val="es-MX" w:eastAsia="en-IN"/>
            </w:rPr>
          </w:rPrChange>
        </w:rPr>
        <w:t>amet</w:t>
      </w:r>
      <w:proofErr w:type="spellEnd"/>
      <w:r w:rsidRPr="000111BC">
        <w:rPr>
          <w:color w:val="000000"/>
          <w:lang w:val="en-IN" w:eastAsia="en-IN"/>
          <w:rPrChange w:id="19" w:author="Suriya Balamurugan" w:date="2021-02-23T14:23:00Z">
            <w:rPr>
              <w:color w:val="000000"/>
              <w:lang w:val="es-MX" w:eastAsia="en-IN"/>
            </w:rPr>
          </w:rPrChange>
        </w:rPr>
        <w:t xml:space="preserve"> </w:t>
      </w:r>
      <w:proofErr w:type="spellStart"/>
      <w:r w:rsidRPr="000111BC">
        <w:rPr>
          <w:color w:val="000000"/>
          <w:lang w:val="en-IN" w:eastAsia="en-IN"/>
          <w:rPrChange w:id="20" w:author="Suriya Balamurugan" w:date="2021-02-23T14:23:00Z">
            <w:rPr>
              <w:color w:val="000000"/>
              <w:lang w:val="es-MX" w:eastAsia="en-IN"/>
            </w:rPr>
          </w:rPrChange>
        </w:rPr>
        <w:t>ultricies</w:t>
      </w:r>
      <w:proofErr w:type="spellEnd"/>
      <w:r w:rsidRPr="000111BC">
        <w:rPr>
          <w:color w:val="000000"/>
          <w:lang w:val="en-IN" w:eastAsia="en-IN"/>
          <w:rPrChange w:id="21" w:author="Suriya Balamurugan" w:date="2021-02-23T14:23:00Z">
            <w:rPr>
              <w:color w:val="000000"/>
              <w:lang w:val="es-MX" w:eastAsia="en-IN"/>
            </w:rPr>
          </w:rPrChange>
        </w:rPr>
        <w:t xml:space="preserve">. </w:t>
      </w:r>
      <w:r w:rsidRPr="0041196C">
        <w:rPr>
          <w:color w:val="000000"/>
          <w:lang w:val="es-MX" w:eastAsia="en-IN"/>
        </w:rPr>
        <w:t xml:space="preserve">Quisque mi </w:t>
      </w:r>
      <w:proofErr w:type="spellStart"/>
      <w:r w:rsidRPr="0041196C">
        <w:rPr>
          <w:color w:val="000000"/>
          <w:lang w:val="es-MX" w:eastAsia="en-IN"/>
        </w:rPr>
        <w:t>venenatis</w:t>
      </w:r>
      <w:proofErr w:type="spellEnd"/>
      <w:r w:rsidRPr="0041196C">
        <w:rPr>
          <w:color w:val="000000"/>
          <w:lang w:val="es-MX" w:eastAsia="en-IN"/>
        </w:rPr>
        <w:t xml:space="preserve"> </w:t>
      </w:r>
      <w:proofErr w:type="spellStart"/>
      <w:r w:rsidRPr="0041196C">
        <w:rPr>
          <w:color w:val="000000"/>
          <w:lang w:val="es-MX" w:eastAsia="en-IN"/>
        </w:rPr>
        <w:t>morbi</w:t>
      </w:r>
      <w:proofErr w:type="spellEnd"/>
      <w:r w:rsidRPr="0041196C">
        <w:rPr>
          <w:color w:val="000000"/>
          <w:lang w:val="es-MX" w:eastAsia="en-IN"/>
        </w:rPr>
        <w:t xml:space="preserve"> libero, </w:t>
      </w:r>
      <w:proofErr w:type="spellStart"/>
      <w:r w:rsidRPr="0041196C">
        <w:rPr>
          <w:color w:val="000000"/>
          <w:lang w:val="es-MX" w:eastAsia="en-IN"/>
        </w:rPr>
        <w:t>orci</w:t>
      </w:r>
      <w:proofErr w:type="spellEnd"/>
      <w:r w:rsidRPr="0041196C">
        <w:rPr>
          <w:color w:val="000000"/>
          <w:lang w:val="es-MX" w:eastAsia="en-IN"/>
        </w:rPr>
        <w:t xml:space="preserve"> </w:t>
      </w:r>
      <w:proofErr w:type="spellStart"/>
      <w:r w:rsidRPr="0041196C">
        <w:rPr>
          <w:color w:val="000000"/>
          <w:lang w:val="es-MX" w:eastAsia="en-IN"/>
        </w:rPr>
        <w:t>dis</w:t>
      </w:r>
      <w:proofErr w:type="spellEnd"/>
      <w:r w:rsidRPr="0041196C">
        <w:rPr>
          <w:color w:val="000000"/>
          <w:lang w:val="es-MX" w:eastAsia="en-IN"/>
        </w:rPr>
        <w:t xml:space="preserve">, mi ut et </w:t>
      </w:r>
      <w:proofErr w:type="spellStart"/>
      <w:r w:rsidRPr="0041196C">
        <w:rPr>
          <w:color w:val="000000"/>
          <w:lang w:val="es-MX" w:eastAsia="en-IN"/>
        </w:rPr>
        <w:t>class</w:t>
      </w:r>
      <w:proofErr w:type="spellEnd"/>
      <w:r w:rsidRPr="0041196C">
        <w:rPr>
          <w:color w:val="000000"/>
          <w:lang w:val="es-MX" w:eastAsia="en-IN"/>
        </w:rPr>
        <w:t xml:space="preserve"> porta, </w:t>
      </w:r>
      <w:proofErr w:type="spellStart"/>
      <w:r w:rsidRPr="0041196C">
        <w:rPr>
          <w:color w:val="000000"/>
          <w:lang w:val="es-MX" w:eastAsia="en-IN"/>
        </w:rPr>
        <w:t>massa</w:t>
      </w:r>
      <w:proofErr w:type="spellEnd"/>
      <w:r w:rsidRPr="0041196C">
        <w:rPr>
          <w:color w:val="000000"/>
          <w:lang w:val="es-MX" w:eastAsia="en-IN"/>
        </w:rPr>
        <w:t xml:space="preserve"> </w:t>
      </w:r>
      <w:proofErr w:type="spellStart"/>
      <w:r w:rsidRPr="0041196C">
        <w:rPr>
          <w:color w:val="000000"/>
          <w:lang w:val="es-MX" w:eastAsia="en-IN"/>
        </w:rPr>
        <w:t>ligula</w:t>
      </w:r>
      <w:proofErr w:type="spellEnd"/>
      <w:r w:rsidRPr="0041196C">
        <w:rPr>
          <w:color w:val="000000"/>
          <w:lang w:val="es-MX" w:eastAsia="en-IN"/>
        </w:rPr>
        <w:t xml:space="preserve"> magna </w:t>
      </w:r>
      <w:proofErr w:type="spellStart"/>
      <w:r w:rsidRPr="0041196C">
        <w:rPr>
          <w:color w:val="000000"/>
          <w:lang w:val="es-MX" w:eastAsia="en-IN"/>
        </w:rPr>
        <w:t>enim</w:t>
      </w:r>
      <w:proofErr w:type="spellEnd"/>
      <w:r w:rsidRPr="0041196C">
        <w:rPr>
          <w:color w:val="000000"/>
          <w:lang w:val="es-MX" w:eastAsia="en-IN"/>
        </w:rPr>
        <w:t xml:space="preserve">, </w:t>
      </w:r>
      <w:proofErr w:type="spellStart"/>
      <w:r w:rsidRPr="0041196C">
        <w:rPr>
          <w:color w:val="000000"/>
          <w:lang w:val="es-MX" w:eastAsia="en-IN"/>
        </w:rPr>
        <w:t>aliquam</w:t>
      </w:r>
      <w:proofErr w:type="spellEnd"/>
      <w:r w:rsidRPr="0041196C">
        <w:rPr>
          <w:color w:val="000000"/>
          <w:lang w:val="es-MX" w:eastAsia="en-IN"/>
        </w:rPr>
        <w:t xml:space="preserve"> </w:t>
      </w:r>
      <w:proofErr w:type="spellStart"/>
      <w:r w:rsidRPr="0041196C">
        <w:rPr>
          <w:color w:val="000000"/>
          <w:lang w:val="es-MX" w:eastAsia="en-IN"/>
        </w:rPr>
        <w:t>orci</w:t>
      </w:r>
      <w:proofErr w:type="spellEnd"/>
      <w:r w:rsidRPr="0041196C">
        <w:rPr>
          <w:color w:val="000000"/>
          <w:lang w:val="es-MX" w:eastAsia="en-IN"/>
        </w:rPr>
        <w:t xml:space="preserve"> </w:t>
      </w:r>
      <w:proofErr w:type="spellStart"/>
      <w:r w:rsidRPr="0041196C">
        <w:rPr>
          <w:color w:val="000000"/>
          <w:lang w:val="es-MX" w:eastAsia="en-IN"/>
        </w:rPr>
        <w:t>vestibulum</w:t>
      </w:r>
      <w:proofErr w:type="spellEnd"/>
      <w:r w:rsidRPr="0041196C">
        <w:rPr>
          <w:color w:val="000000"/>
          <w:lang w:val="es-MX" w:eastAsia="en-IN"/>
        </w:rPr>
        <w:t xml:space="preserve"> </w:t>
      </w:r>
      <w:proofErr w:type="spellStart"/>
      <w:r w:rsidRPr="0041196C">
        <w:rPr>
          <w:color w:val="000000"/>
          <w:lang w:val="es-MX" w:eastAsia="en-IN"/>
        </w:rPr>
        <w:t>tempus</w:t>
      </w:r>
      <w:proofErr w:type="spellEnd"/>
      <w:r w:rsidRPr="0041196C">
        <w:rPr>
          <w:color w:val="000000"/>
          <w:lang w:val="es-MX" w:eastAsia="en-IN"/>
        </w:rPr>
        <w:t>.</w:t>
      </w:r>
    </w:p>
    <w:p w14:paraId="343CA92A" w14:textId="77777777" w:rsidR="002A0BBC" w:rsidRPr="00DB4056" w:rsidRDefault="002A0BBC" w:rsidP="002A0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000000"/>
          <w:sz w:val="24"/>
          <w:szCs w:val="24"/>
          <w:lang w:val="en-IN" w:eastAsia="en-IN"/>
        </w:rPr>
      </w:pPr>
      <w:proofErr w:type="spellStart"/>
      <w:r w:rsidRPr="00DB4056">
        <w:rPr>
          <w:color w:val="000000"/>
          <w:sz w:val="24"/>
          <w:szCs w:val="24"/>
          <w:lang w:val="en-IN" w:eastAsia="en-IN"/>
        </w:rPr>
        <w:t>Turpis</w:t>
      </w:r>
      <w:proofErr w:type="spellEnd"/>
      <w:r w:rsidRPr="00DB4056">
        <w:rPr>
          <w:color w:val="000000"/>
          <w:sz w:val="24"/>
          <w:szCs w:val="24"/>
          <w:lang w:val="en-IN" w:eastAsia="en-IN"/>
        </w:rPr>
        <w:t xml:space="preserve"> </w:t>
      </w:r>
      <w:proofErr w:type="spellStart"/>
      <w:r w:rsidRPr="00DB4056">
        <w:rPr>
          <w:color w:val="000000"/>
          <w:sz w:val="24"/>
          <w:szCs w:val="24"/>
          <w:lang w:val="en-IN" w:eastAsia="en-IN"/>
        </w:rPr>
        <w:t>facilisis</w:t>
      </w:r>
      <w:proofErr w:type="spellEnd"/>
      <w:r w:rsidRPr="00DB4056">
        <w:rPr>
          <w:color w:val="000000"/>
          <w:sz w:val="24"/>
          <w:szCs w:val="24"/>
          <w:lang w:val="en-IN" w:eastAsia="en-IN"/>
        </w:rPr>
        <w:t xml:space="preserve"> vitae </w:t>
      </w:r>
      <w:proofErr w:type="spellStart"/>
      <w:r w:rsidRPr="00DB4056">
        <w:rPr>
          <w:color w:val="000000"/>
          <w:sz w:val="24"/>
          <w:szCs w:val="24"/>
          <w:lang w:val="en-IN" w:eastAsia="en-IN"/>
        </w:rPr>
        <w:t>consequat</w:t>
      </w:r>
      <w:proofErr w:type="spellEnd"/>
      <w:r w:rsidRPr="00DB4056">
        <w:rPr>
          <w:color w:val="000000"/>
          <w:sz w:val="24"/>
          <w:szCs w:val="24"/>
          <w:lang w:val="en-IN" w:eastAsia="en-IN"/>
        </w:rPr>
        <w:t xml:space="preserve">, cum a </w:t>
      </w:r>
      <w:proofErr w:type="spellStart"/>
      <w:r w:rsidRPr="00DB4056">
        <w:rPr>
          <w:color w:val="000000"/>
          <w:sz w:val="24"/>
          <w:szCs w:val="24"/>
          <w:lang w:val="en-IN" w:eastAsia="en-IN"/>
        </w:rPr>
        <w:t>a</w:t>
      </w:r>
      <w:proofErr w:type="spellEnd"/>
      <w:r w:rsidRPr="00DB4056">
        <w:rPr>
          <w:color w:val="000000"/>
          <w:sz w:val="24"/>
          <w:szCs w:val="24"/>
          <w:lang w:val="en-IN" w:eastAsia="en-IN"/>
        </w:rPr>
        <w:t xml:space="preserve">, </w:t>
      </w:r>
      <w:proofErr w:type="spellStart"/>
      <w:r w:rsidRPr="00DB4056">
        <w:rPr>
          <w:color w:val="000000"/>
          <w:sz w:val="24"/>
          <w:szCs w:val="24"/>
          <w:lang w:val="en-IN" w:eastAsia="en-IN"/>
        </w:rPr>
        <w:t>turpis</w:t>
      </w:r>
      <w:proofErr w:type="spellEnd"/>
      <w:r w:rsidRPr="00DB4056">
        <w:rPr>
          <w:color w:val="000000"/>
          <w:sz w:val="24"/>
          <w:szCs w:val="24"/>
          <w:lang w:val="en-IN" w:eastAsia="en-IN"/>
        </w:rPr>
        <w:t xml:space="preserve"> dui </w:t>
      </w:r>
      <w:proofErr w:type="spellStart"/>
      <w:r w:rsidRPr="00DB4056">
        <w:rPr>
          <w:color w:val="000000"/>
          <w:sz w:val="24"/>
          <w:szCs w:val="24"/>
          <w:lang w:val="en-IN" w:eastAsia="en-IN"/>
        </w:rPr>
        <w:t>consequat</w:t>
      </w:r>
      <w:proofErr w:type="spellEnd"/>
      <w:r w:rsidRPr="00DB4056">
        <w:rPr>
          <w:color w:val="000000"/>
          <w:sz w:val="24"/>
          <w:szCs w:val="24"/>
          <w:lang w:val="en-IN" w:eastAsia="en-IN"/>
        </w:rPr>
        <w:t xml:space="preserve"> </w:t>
      </w:r>
      <w:proofErr w:type="spellStart"/>
      <w:r w:rsidRPr="00DB4056">
        <w:rPr>
          <w:color w:val="000000"/>
          <w:sz w:val="24"/>
          <w:szCs w:val="24"/>
          <w:lang w:val="en-IN" w:eastAsia="en-IN"/>
        </w:rPr>
        <w:t>massa</w:t>
      </w:r>
      <w:proofErr w:type="spellEnd"/>
      <w:r w:rsidRPr="00DB4056">
        <w:rPr>
          <w:color w:val="000000"/>
          <w:sz w:val="24"/>
          <w:szCs w:val="24"/>
          <w:lang w:val="en-IN" w:eastAsia="en-IN"/>
        </w:rPr>
        <w:t xml:space="preserve"> in </w:t>
      </w:r>
      <w:proofErr w:type="spellStart"/>
      <w:r w:rsidRPr="00DB4056">
        <w:rPr>
          <w:color w:val="000000"/>
          <w:sz w:val="24"/>
          <w:szCs w:val="24"/>
          <w:lang w:val="en-IN" w:eastAsia="en-IN"/>
        </w:rPr>
        <w:t>dolor</w:t>
      </w:r>
      <w:proofErr w:type="spellEnd"/>
      <w:r w:rsidRPr="00DB4056">
        <w:rPr>
          <w:color w:val="000000"/>
          <w:sz w:val="24"/>
          <w:szCs w:val="24"/>
          <w:lang w:val="en-IN" w:eastAsia="en-IN"/>
        </w:rPr>
        <w:t xml:space="preserve"> per, </w:t>
      </w:r>
      <w:proofErr w:type="spellStart"/>
      <w:r w:rsidRPr="00DB4056">
        <w:rPr>
          <w:color w:val="000000"/>
          <w:sz w:val="24"/>
          <w:szCs w:val="24"/>
          <w:lang w:val="en-IN" w:eastAsia="en-IN"/>
        </w:rPr>
        <w:t>felis</w:t>
      </w:r>
      <w:proofErr w:type="spellEnd"/>
      <w:r w:rsidRPr="00DB4056">
        <w:rPr>
          <w:color w:val="000000"/>
          <w:sz w:val="24"/>
          <w:szCs w:val="24"/>
          <w:lang w:val="en-IN" w:eastAsia="en-IN"/>
        </w:rPr>
        <w:t xml:space="preserve"> non </w:t>
      </w:r>
      <w:proofErr w:type="spellStart"/>
      <w:r w:rsidRPr="00DB4056">
        <w:rPr>
          <w:color w:val="000000"/>
          <w:sz w:val="24"/>
          <w:szCs w:val="24"/>
          <w:lang w:val="en-IN" w:eastAsia="en-IN"/>
        </w:rPr>
        <w:t>amet</w:t>
      </w:r>
      <w:proofErr w:type="spellEnd"/>
      <w:r w:rsidRPr="00DB4056">
        <w:rPr>
          <w:color w:val="000000"/>
          <w:sz w:val="24"/>
          <w:szCs w:val="24"/>
          <w:lang w:val="en-IN" w:eastAsia="en-IN"/>
        </w:rPr>
        <w:t>.</w:t>
      </w:r>
    </w:p>
    <w:p w14:paraId="163285C2" w14:textId="77777777" w:rsidR="002A0BBC" w:rsidRPr="001A4E73" w:rsidRDefault="002A0BBC" w:rsidP="002A0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000000"/>
          <w:sz w:val="24"/>
          <w:szCs w:val="24"/>
          <w:lang w:val="fr-FR" w:eastAsia="en-IN"/>
        </w:rPr>
      </w:pPr>
      <w:r w:rsidRPr="00DB4056">
        <w:rPr>
          <w:color w:val="000000"/>
          <w:sz w:val="24"/>
          <w:szCs w:val="24"/>
          <w:lang w:val="en-IN" w:eastAsia="en-IN"/>
        </w:rPr>
        <w:t xml:space="preserve">Auctor </w:t>
      </w:r>
      <w:proofErr w:type="spellStart"/>
      <w:r w:rsidRPr="00DB4056">
        <w:rPr>
          <w:color w:val="000000"/>
          <w:sz w:val="24"/>
          <w:szCs w:val="24"/>
          <w:lang w:val="en-IN" w:eastAsia="en-IN"/>
        </w:rPr>
        <w:t>eleifend</w:t>
      </w:r>
      <w:proofErr w:type="spellEnd"/>
      <w:r w:rsidRPr="00DB4056">
        <w:rPr>
          <w:color w:val="000000"/>
          <w:sz w:val="24"/>
          <w:szCs w:val="24"/>
          <w:lang w:val="en-IN" w:eastAsia="en-IN"/>
        </w:rPr>
        <w:t xml:space="preserve"> in </w:t>
      </w:r>
      <w:proofErr w:type="spellStart"/>
      <w:r w:rsidRPr="00DB4056">
        <w:rPr>
          <w:color w:val="000000"/>
          <w:sz w:val="24"/>
          <w:szCs w:val="24"/>
          <w:lang w:val="en-IN" w:eastAsia="en-IN"/>
        </w:rPr>
        <w:t>omnis</w:t>
      </w:r>
      <w:proofErr w:type="spellEnd"/>
      <w:r w:rsidRPr="00DB4056">
        <w:rPr>
          <w:color w:val="000000"/>
          <w:sz w:val="24"/>
          <w:szCs w:val="24"/>
          <w:lang w:val="en-IN" w:eastAsia="en-IN"/>
        </w:rPr>
        <w:t xml:space="preserve"> </w:t>
      </w:r>
      <w:proofErr w:type="spellStart"/>
      <w:r w:rsidRPr="00DB4056">
        <w:rPr>
          <w:color w:val="000000"/>
          <w:sz w:val="24"/>
          <w:szCs w:val="24"/>
          <w:lang w:val="en-IN" w:eastAsia="en-IN"/>
        </w:rPr>
        <w:t>elit</w:t>
      </w:r>
      <w:proofErr w:type="spellEnd"/>
      <w:r w:rsidRPr="00DB4056">
        <w:rPr>
          <w:color w:val="000000"/>
          <w:sz w:val="24"/>
          <w:szCs w:val="24"/>
          <w:lang w:val="en-IN" w:eastAsia="en-IN"/>
        </w:rPr>
        <w:t xml:space="preserve"> vestibulum, </w:t>
      </w:r>
      <w:proofErr w:type="spellStart"/>
      <w:r w:rsidRPr="00DB4056">
        <w:rPr>
          <w:color w:val="000000"/>
          <w:sz w:val="24"/>
          <w:szCs w:val="24"/>
          <w:lang w:val="en-IN" w:eastAsia="en-IN"/>
        </w:rPr>
        <w:t>donec</w:t>
      </w:r>
      <w:proofErr w:type="spellEnd"/>
      <w:r w:rsidRPr="00DB4056">
        <w:rPr>
          <w:color w:val="000000"/>
          <w:sz w:val="24"/>
          <w:szCs w:val="24"/>
          <w:lang w:val="en-IN" w:eastAsia="en-IN"/>
        </w:rPr>
        <w:t xml:space="preserve"> non </w:t>
      </w:r>
      <w:proofErr w:type="spellStart"/>
      <w:r w:rsidRPr="00DB4056">
        <w:rPr>
          <w:color w:val="000000"/>
          <w:sz w:val="24"/>
          <w:szCs w:val="24"/>
          <w:lang w:val="en-IN" w:eastAsia="en-IN"/>
        </w:rPr>
        <w:t>elementum</w:t>
      </w:r>
      <w:proofErr w:type="spellEnd"/>
      <w:r w:rsidRPr="00DB4056">
        <w:rPr>
          <w:color w:val="000000"/>
          <w:sz w:val="24"/>
          <w:szCs w:val="24"/>
          <w:lang w:val="en-IN" w:eastAsia="en-IN"/>
        </w:rPr>
        <w:t xml:space="preserve"> </w:t>
      </w:r>
      <w:proofErr w:type="spellStart"/>
      <w:r w:rsidRPr="00DB4056">
        <w:rPr>
          <w:color w:val="000000"/>
          <w:sz w:val="24"/>
          <w:szCs w:val="24"/>
          <w:lang w:val="en-IN" w:eastAsia="en-IN"/>
        </w:rPr>
        <w:t>tellus</w:t>
      </w:r>
      <w:proofErr w:type="spellEnd"/>
      <w:r w:rsidRPr="00DB4056">
        <w:rPr>
          <w:color w:val="000000"/>
          <w:sz w:val="24"/>
          <w:szCs w:val="24"/>
          <w:lang w:val="en-IN" w:eastAsia="en-IN"/>
        </w:rPr>
        <w:t xml:space="preserve"> </w:t>
      </w:r>
      <w:proofErr w:type="spellStart"/>
      <w:r w:rsidRPr="00DB4056">
        <w:rPr>
          <w:color w:val="000000"/>
          <w:sz w:val="24"/>
          <w:szCs w:val="24"/>
          <w:lang w:val="en-IN" w:eastAsia="en-IN"/>
        </w:rPr>
        <w:t>est</w:t>
      </w:r>
      <w:proofErr w:type="spellEnd"/>
      <w:r w:rsidRPr="00DB4056">
        <w:rPr>
          <w:color w:val="000000"/>
          <w:sz w:val="24"/>
          <w:szCs w:val="24"/>
          <w:lang w:val="en-IN" w:eastAsia="en-IN"/>
        </w:rPr>
        <w:t xml:space="preserve"> </w:t>
      </w:r>
      <w:proofErr w:type="spellStart"/>
      <w:r w:rsidRPr="00DB4056">
        <w:rPr>
          <w:color w:val="000000"/>
          <w:sz w:val="24"/>
          <w:szCs w:val="24"/>
          <w:lang w:val="en-IN" w:eastAsia="en-IN"/>
        </w:rPr>
        <w:t>mauris</w:t>
      </w:r>
      <w:proofErr w:type="spellEnd"/>
      <w:r w:rsidRPr="00DB4056">
        <w:rPr>
          <w:color w:val="000000"/>
          <w:sz w:val="24"/>
          <w:szCs w:val="24"/>
          <w:lang w:val="en-IN" w:eastAsia="en-IN"/>
        </w:rPr>
        <w:t xml:space="preserve">, id </w:t>
      </w:r>
      <w:proofErr w:type="spellStart"/>
      <w:r w:rsidRPr="00DB4056">
        <w:rPr>
          <w:color w:val="000000"/>
          <w:sz w:val="24"/>
          <w:szCs w:val="24"/>
          <w:lang w:val="en-IN" w:eastAsia="en-IN"/>
        </w:rPr>
        <w:t>aliquam</w:t>
      </w:r>
      <w:proofErr w:type="spellEnd"/>
      <w:r w:rsidRPr="00DB4056">
        <w:rPr>
          <w:color w:val="000000"/>
          <w:sz w:val="24"/>
          <w:szCs w:val="24"/>
          <w:lang w:val="en-IN" w:eastAsia="en-IN"/>
        </w:rPr>
        <w:t xml:space="preserve">, at </w:t>
      </w:r>
      <w:proofErr w:type="spellStart"/>
      <w:r w:rsidRPr="00DB4056">
        <w:rPr>
          <w:color w:val="000000"/>
          <w:sz w:val="24"/>
          <w:szCs w:val="24"/>
          <w:lang w:val="en-IN" w:eastAsia="en-IN"/>
        </w:rPr>
        <w:t>lacus</w:t>
      </w:r>
      <w:proofErr w:type="spellEnd"/>
      <w:r w:rsidRPr="00DB4056">
        <w:rPr>
          <w:color w:val="000000"/>
          <w:sz w:val="24"/>
          <w:szCs w:val="24"/>
          <w:lang w:val="en-IN" w:eastAsia="en-IN"/>
        </w:rPr>
        <w:t xml:space="preserve">, </w:t>
      </w:r>
      <w:proofErr w:type="spellStart"/>
      <w:r w:rsidRPr="00DB4056">
        <w:rPr>
          <w:color w:val="000000"/>
          <w:sz w:val="24"/>
          <w:szCs w:val="24"/>
          <w:lang w:val="en-IN" w:eastAsia="en-IN"/>
        </w:rPr>
        <w:t>arcu</w:t>
      </w:r>
      <w:proofErr w:type="spellEnd"/>
      <w:r w:rsidRPr="00DB4056">
        <w:rPr>
          <w:color w:val="000000"/>
          <w:sz w:val="24"/>
          <w:szCs w:val="24"/>
          <w:lang w:val="en-IN" w:eastAsia="en-IN"/>
        </w:rPr>
        <w:t xml:space="preserve"> </w:t>
      </w:r>
      <w:proofErr w:type="spellStart"/>
      <w:r w:rsidRPr="00DB4056">
        <w:rPr>
          <w:color w:val="000000"/>
          <w:sz w:val="24"/>
          <w:szCs w:val="24"/>
          <w:lang w:val="en-IN" w:eastAsia="en-IN"/>
        </w:rPr>
        <w:t>pretium</w:t>
      </w:r>
      <w:proofErr w:type="spellEnd"/>
      <w:r w:rsidRPr="00DB4056">
        <w:rPr>
          <w:color w:val="000000"/>
          <w:sz w:val="24"/>
          <w:szCs w:val="24"/>
          <w:lang w:val="en-IN" w:eastAsia="en-IN"/>
        </w:rPr>
        <w:t xml:space="preserve"> </w:t>
      </w:r>
      <w:proofErr w:type="spellStart"/>
      <w:r w:rsidRPr="00DB4056">
        <w:rPr>
          <w:color w:val="000000"/>
          <w:sz w:val="24"/>
          <w:szCs w:val="24"/>
          <w:lang w:val="en-IN" w:eastAsia="en-IN"/>
        </w:rPr>
        <w:t>proin</w:t>
      </w:r>
      <w:proofErr w:type="spellEnd"/>
      <w:r w:rsidRPr="00DB4056">
        <w:rPr>
          <w:color w:val="000000"/>
          <w:sz w:val="24"/>
          <w:szCs w:val="24"/>
          <w:lang w:val="en-IN" w:eastAsia="en-IN"/>
        </w:rPr>
        <w:t xml:space="preserve"> </w:t>
      </w:r>
      <w:proofErr w:type="spellStart"/>
      <w:r w:rsidRPr="00DB4056">
        <w:rPr>
          <w:color w:val="000000"/>
          <w:sz w:val="24"/>
          <w:szCs w:val="24"/>
          <w:lang w:val="en-IN" w:eastAsia="en-IN"/>
        </w:rPr>
        <w:t>lacus</w:t>
      </w:r>
      <w:proofErr w:type="spellEnd"/>
      <w:r w:rsidRPr="00DB4056">
        <w:rPr>
          <w:color w:val="000000"/>
          <w:sz w:val="24"/>
          <w:szCs w:val="24"/>
          <w:lang w:val="en-IN" w:eastAsia="en-IN"/>
        </w:rPr>
        <w:t xml:space="preserve"> </w:t>
      </w:r>
      <w:proofErr w:type="spellStart"/>
      <w:r w:rsidRPr="00DB4056">
        <w:rPr>
          <w:color w:val="000000"/>
          <w:sz w:val="24"/>
          <w:szCs w:val="24"/>
          <w:lang w:val="en-IN" w:eastAsia="en-IN"/>
        </w:rPr>
        <w:t>dolor</w:t>
      </w:r>
      <w:proofErr w:type="spellEnd"/>
      <w:r w:rsidRPr="00DB4056">
        <w:rPr>
          <w:color w:val="000000"/>
          <w:sz w:val="24"/>
          <w:szCs w:val="24"/>
          <w:lang w:val="en-IN" w:eastAsia="en-IN"/>
        </w:rPr>
        <w:t xml:space="preserve"> et. </w:t>
      </w:r>
      <w:proofErr w:type="spellStart"/>
      <w:r w:rsidRPr="001A4E73">
        <w:rPr>
          <w:color w:val="000000"/>
          <w:sz w:val="24"/>
          <w:szCs w:val="24"/>
          <w:lang w:val="fr-FR" w:eastAsia="en-IN"/>
        </w:rPr>
        <w:t>Eu</w:t>
      </w:r>
      <w:proofErr w:type="spellEnd"/>
      <w:r w:rsidRPr="001A4E73">
        <w:rPr>
          <w:color w:val="000000"/>
          <w:sz w:val="24"/>
          <w:szCs w:val="24"/>
          <w:lang w:val="fr-FR" w:eastAsia="en-IN"/>
        </w:rPr>
        <w:t xml:space="preserve"> </w:t>
      </w:r>
      <w:proofErr w:type="spellStart"/>
      <w:r w:rsidRPr="001A4E73">
        <w:rPr>
          <w:color w:val="000000"/>
          <w:sz w:val="24"/>
          <w:szCs w:val="24"/>
          <w:lang w:val="fr-FR" w:eastAsia="en-IN"/>
        </w:rPr>
        <w:t>tortor</w:t>
      </w:r>
      <w:proofErr w:type="spellEnd"/>
      <w:r w:rsidRPr="001A4E73">
        <w:rPr>
          <w:color w:val="000000"/>
          <w:sz w:val="24"/>
          <w:szCs w:val="24"/>
          <w:lang w:val="fr-FR" w:eastAsia="en-IN"/>
        </w:rPr>
        <w:t xml:space="preserve">, </w:t>
      </w:r>
      <w:proofErr w:type="spellStart"/>
      <w:r w:rsidRPr="001A4E73">
        <w:rPr>
          <w:color w:val="000000"/>
          <w:sz w:val="24"/>
          <w:szCs w:val="24"/>
          <w:lang w:val="fr-FR" w:eastAsia="en-IN"/>
        </w:rPr>
        <w:t>vel</w:t>
      </w:r>
      <w:proofErr w:type="spellEnd"/>
      <w:r w:rsidRPr="001A4E73">
        <w:rPr>
          <w:color w:val="000000"/>
          <w:sz w:val="24"/>
          <w:szCs w:val="24"/>
          <w:lang w:val="fr-FR" w:eastAsia="en-IN"/>
        </w:rPr>
        <w:t xml:space="preserve"> </w:t>
      </w:r>
      <w:proofErr w:type="spellStart"/>
      <w:r w:rsidRPr="001A4E73">
        <w:rPr>
          <w:color w:val="000000"/>
          <w:sz w:val="24"/>
          <w:szCs w:val="24"/>
          <w:lang w:val="fr-FR" w:eastAsia="en-IN"/>
        </w:rPr>
        <w:t>ultrices</w:t>
      </w:r>
      <w:proofErr w:type="spellEnd"/>
      <w:r w:rsidRPr="001A4E73">
        <w:rPr>
          <w:color w:val="000000"/>
          <w:sz w:val="24"/>
          <w:szCs w:val="24"/>
          <w:lang w:val="fr-FR" w:eastAsia="en-IN"/>
        </w:rPr>
        <w:t xml:space="preserve"> </w:t>
      </w:r>
      <w:proofErr w:type="spellStart"/>
      <w:r w:rsidRPr="001A4E73">
        <w:rPr>
          <w:color w:val="000000"/>
          <w:sz w:val="24"/>
          <w:szCs w:val="24"/>
          <w:lang w:val="fr-FR" w:eastAsia="en-IN"/>
        </w:rPr>
        <w:t>amet</w:t>
      </w:r>
      <w:proofErr w:type="spellEnd"/>
      <w:r w:rsidRPr="001A4E73">
        <w:rPr>
          <w:color w:val="000000"/>
          <w:sz w:val="24"/>
          <w:szCs w:val="24"/>
          <w:lang w:val="fr-FR" w:eastAsia="en-IN"/>
        </w:rPr>
        <w:t xml:space="preserve"> </w:t>
      </w:r>
      <w:proofErr w:type="spellStart"/>
      <w:r w:rsidRPr="001A4E73">
        <w:rPr>
          <w:color w:val="000000"/>
          <w:sz w:val="24"/>
          <w:szCs w:val="24"/>
          <w:lang w:val="fr-FR" w:eastAsia="en-IN"/>
        </w:rPr>
        <w:t>dignissim</w:t>
      </w:r>
      <w:proofErr w:type="spellEnd"/>
      <w:r w:rsidRPr="001A4E73">
        <w:rPr>
          <w:color w:val="000000"/>
          <w:sz w:val="24"/>
          <w:szCs w:val="24"/>
          <w:lang w:val="fr-FR" w:eastAsia="en-IN"/>
        </w:rPr>
        <w:t xml:space="preserve"> </w:t>
      </w:r>
      <w:proofErr w:type="spellStart"/>
      <w:r w:rsidRPr="001A4E73">
        <w:rPr>
          <w:color w:val="000000"/>
          <w:sz w:val="24"/>
          <w:szCs w:val="24"/>
          <w:lang w:val="fr-FR" w:eastAsia="en-IN"/>
        </w:rPr>
        <w:t>mauris</w:t>
      </w:r>
      <w:proofErr w:type="spellEnd"/>
      <w:r w:rsidRPr="001A4E73">
        <w:rPr>
          <w:color w:val="000000"/>
          <w:sz w:val="24"/>
          <w:szCs w:val="24"/>
          <w:lang w:val="fr-FR" w:eastAsia="en-IN"/>
        </w:rPr>
        <w:t xml:space="preserve"> </w:t>
      </w:r>
      <w:proofErr w:type="spellStart"/>
      <w:r w:rsidRPr="001A4E73">
        <w:rPr>
          <w:color w:val="000000"/>
          <w:sz w:val="24"/>
          <w:szCs w:val="24"/>
          <w:lang w:val="fr-FR" w:eastAsia="en-IN"/>
        </w:rPr>
        <w:t>vehicula</w:t>
      </w:r>
      <w:proofErr w:type="spellEnd"/>
      <w:r w:rsidRPr="001A4E73">
        <w:rPr>
          <w:color w:val="000000"/>
          <w:sz w:val="24"/>
          <w:szCs w:val="24"/>
          <w:lang w:val="fr-FR" w:eastAsia="en-IN"/>
        </w:rPr>
        <w:t>.</w:t>
      </w:r>
    </w:p>
    <w:p w14:paraId="2B421142" w14:textId="77777777" w:rsidR="002A0BBC" w:rsidRPr="00D66DB2" w:rsidRDefault="002A0BBC" w:rsidP="002A0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000000"/>
          <w:sz w:val="24"/>
          <w:szCs w:val="24"/>
          <w:lang w:val="de-DE" w:eastAsia="en-IN"/>
        </w:rPr>
      </w:pPr>
      <w:r w:rsidRPr="001A4E73">
        <w:rPr>
          <w:color w:val="000000"/>
          <w:sz w:val="24"/>
          <w:szCs w:val="24"/>
          <w:lang w:val="fr-FR" w:eastAsia="en-IN"/>
        </w:rPr>
        <w:t xml:space="preserve">Lorem </w:t>
      </w:r>
      <w:proofErr w:type="spellStart"/>
      <w:r w:rsidRPr="001A4E73">
        <w:rPr>
          <w:color w:val="000000"/>
          <w:sz w:val="24"/>
          <w:szCs w:val="24"/>
          <w:lang w:val="fr-FR" w:eastAsia="en-IN"/>
        </w:rPr>
        <w:t>tortor</w:t>
      </w:r>
      <w:proofErr w:type="spellEnd"/>
      <w:r w:rsidRPr="001A4E73">
        <w:rPr>
          <w:color w:val="000000"/>
          <w:sz w:val="24"/>
          <w:szCs w:val="24"/>
          <w:lang w:val="fr-FR" w:eastAsia="en-IN"/>
        </w:rPr>
        <w:t xml:space="preserve"> </w:t>
      </w:r>
      <w:proofErr w:type="spellStart"/>
      <w:r w:rsidRPr="001A4E73">
        <w:rPr>
          <w:color w:val="000000"/>
          <w:sz w:val="24"/>
          <w:szCs w:val="24"/>
          <w:lang w:val="fr-FR" w:eastAsia="en-IN"/>
        </w:rPr>
        <w:t>neque</w:t>
      </w:r>
      <w:proofErr w:type="spellEnd"/>
      <w:r w:rsidRPr="001A4E73">
        <w:rPr>
          <w:color w:val="000000"/>
          <w:sz w:val="24"/>
          <w:szCs w:val="24"/>
          <w:lang w:val="fr-FR" w:eastAsia="en-IN"/>
        </w:rPr>
        <w:t xml:space="preserve">, </w:t>
      </w:r>
      <w:proofErr w:type="spellStart"/>
      <w:r w:rsidRPr="001A4E73">
        <w:rPr>
          <w:color w:val="000000"/>
          <w:sz w:val="24"/>
          <w:szCs w:val="24"/>
          <w:lang w:val="fr-FR" w:eastAsia="en-IN"/>
        </w:rPr>
        <w:t>purus</w:t>
      </w:r>
      <w:proofErr w:type="spellEnd"/>
      <w:r w:rsidRPr="001A4E73">
        <w:rPr>
          <w:color w:val="000000"/>
          <w:sz w:val="24"/>
          <w:szCs w:val="24"/>
          <w:lang w:val="fr-FR" w:eastAsia="en-IN"/>
        </w:rPr>
        <w:t xml:space="preserve"> </w:t>
      </w:r>
      <w:proofErr w:type="spellStart"/>
      <w:r w:rsidRPr="001A4E73">
        <w:rPr>
          <w:color w:val="000000"/>
          <w:sz w:val="24"/>
          <w:szCs w:val="24"/>
          <w:lang w:val="fr-FR" w:eastAsia="en-IN"/>
        </w:rPr>
        <w:t>taciti</w:t>
      </w:r>
      <w:proofErr w:type="spellEnd"/>
      <w:r w:rsidRPr="001A4E73">
        <w:rPr>
          <w:color w:val="000000"/>
          <w:sz w:val="24"/>
          <w:szCs w:val="24"/>
          <w:lang w:val="fr-FR" w:eastAsia="en-IN"/>
        </w:rPr>
        <w:t xml:space="preserve"> </w:t>
      </w:r>
      <w:proofErr w:type="spellStart"/>
      <w:r w:rsidRPr="001A4E73">
        <w:rPr>
          <w:color w:val="000000"/>
          <w:sz w:val="24"/>
          <w:szCs w:val="24"/>
          <w:lang w:val="fr-FR" w:eastAsia="en-IN"/>
        </w:rPr>
        <w:t>quis</w:t>
      </w:r>
      <w:proofErr w:type="spellEnd"/>
      <w:r w:rsidRPr="001A4E73">
        <w:rPr>
          <w:color w:val="000000"/>
          <w:sz w:val="24"/>
          <w:szCs w:val="24"/>
          <w:lang w:val="fr-FR" w:eastAsia="en-IN"/>
        </w:rPr>
        <w:t xml:space="preserve"> id. </w:t>
      </w:r>
      <w:r w:rsidRPr="00D66DB2">
        <w:rPr>
          <w:color w:val="000000"/>
          <w:sz w:val="24"/>
          <w:szCs w:val="24"/>
          <w:lang w:val="de-DE" w:eastAsia="en-IN"/>
        </w:rPr>
        <w:t>Elementum integer orci accumsan minim phasellus vel.</w:t>
      </w:r>
    </w:p>
    <w:p w14:paraId="209CEA25" w14:textId="77777777" w:rsidR="00D13240" w:rsidRPr="00D66DB2" w:rsidRDefault="002A0BBC" w:rsidP="000F648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color w:val="365F91"/>
          <w:sz w:val="28"/>
          <w:lang w:val="de-DE"/>
        </w:rPr>
      </w:pPr>
      <w:r w:rsidRPr="00D66DB2">
        <w:rPr>
          <w:color w:val="000000"/>
          <w:sz w:val="24"/>
          <w:szCs w:val="24"/>
          <w:lang w:val="de-DE" w:eastAsia="en-IN"/>
        </w:rPr>
        <w:t>Vestibulum duis integer diam mi libero f</w:t>
      </w:r>
      <w:r w:rsidR="003422F6" w:rsidRPr="00D66DB2">
        <w:rPr>
          <w:color w:val="000000"/>
          <w:sz w:val="24"/>
          <w:szCs w:val="24"/>
          <w:lang w:val="de-DE" w:eastAsia="en-IN"/>
        </w:rPr>
        <w:t xml:space="preserve">elis, sollicitudin id dictum </w:t>
      </w:r>
      <w:r w:rsidR="00DB4056" w:rsidRPr="00D66DB2">
        <w:rPr>
          <w:color w:val="000000"/>
          <w:sz w:val="24"/>
          <w:szCs w:val="24"/>
          <w:lang w:val="de-DE" w:eastAsia="en-IN"/>
        </w:rPr>
        <w:t>am blandit lacus, ac condimentu</w:t>
      </w:r>
      <w:r w:rsidRPr="00D66DB2">
        <w:rPr>
          <w:color w:val="000000"/>
          <w:sz w:val="24"/>
          <w:szCs w:val="24"/>
          <w:lang w:val="de-DE" w:eastAsia="en-IN"/>
        </w:rPr>
        <w:t xml:space="preserve"> magna dictumst interdum et,</w:t>
      </w:r>
      <w:r w:rsidR="00DB4056" w:rsidRPr="00D66DB2">
        <w:rPr>
          <w:color w:val="000000"/>
          <w:sz w:val="24"/>
          <w:szCs w:val="24"/>
          <w:lang w:val="de-DE" w:eastAsia="en-IN"/>
        </w:rPr>
        <w:t xml:space="preserve"> magna dictumst interdum.</w:t>
      </w:r>
      <w:r w:rsidR="00D13240" w:rsidRPr="00D66DB2">
        <w:rPr>
          <w:b/>
          <w:color w:val="365F91"/>
          <w:sz w:val="28"/>
          <w:lang w:val="de-DE"/>
        </w:rPr>
        <w:br w:type="page"/>
      </w:r>
    </w:p>
    <w:p w14:paraId="3ECF46C3" w14:textId="77777777" w:rsidR="00E24059" w:rsidRPr="00683DC9" w:rsidRDefault="00FE39C9" w:rsidP="00531BC2">
      <w:pPr>
        <w:pStyle w:val="Heading2"/>
        <w:spacing w:after="400"/>
        <w:jc w:val="center"/>
        <w:rPr>
          <w:rFonts w:cstheme="minorHAnsi"/>
          <w:sz w:val="24"/>
          <w:szCs w:val="24"/>
        </w:rPr>
      </w:pPr>
      <w:r w:rsidRPr="00683DC9">
        <w:rPr>
          <w:rFonts w:cstheme="minorHAnsi"/>
          <w:sz w:val="24"/>
          <w:szCs w:val="24"/>
        </w:rPr>
        <w:lastRenderedPageBreak/>
        <w:t>Northwind Suppliers</w:t>
      </w:r>
    </w:p>
    <w:tbl>
      <w:tblPr>
        <w:tblStyle w:val="MediumShading1-Accent5"/>
        <w:tblW w:w="0" w:type="auto"/>
        <w:tblLayout w:type="fixed"/>
        <w:tblLook w:val="04A0" w:firstRow="1" w:lastRow="0" w:firstColumn="1" w:lastColumn="0" w:noHBand="0" w:noVBand="1"/>
      </w:tblPr>
      <w:tblGrid>
        <w:gridCol w:w="580"/>
        <w:gridCol w:w="2956"/>
        <w:gridCol w:w="1645"/>
        <w:gridCol w:w="1678"/>
        <w:gridCol w:w="1438"/>
        <w:gridCol w:w="1279"/>
      </w:tblGrid>
      <w:tr w:rsidR="00717768" w:rsidRPr="00700675" w14:paraId="70B22DFB" w14:textId="77777777" w:rsidTr="00D853B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0" w:type="dxa"/>
          </w:tcPr>
          <w:p w14:paraId="30DA7EF5" w14:textId="77777777" w:rsidR="00717768" w:rsidRPr="00700675" w:rsidRDefault="00FE39C9">
            <w:pPr>
              <w:rPr>
                <w:sz w:val="22"/>
                <w:szCs w:val="22"/>
              </w:rPr>
            </w:pPr>
            <w:r w:rsidRPr="00700675">
              <w:rPr>
                <w:sz w:val="22"/>
                <w:szCs w:val="22"/>
              </w:rPr>
              <w:t>ID</w:t>
            </w:r>
          </w:p>
        </w:tc>
        <w:tc>
          <w:tcPr>
            <w:tcW w:w="2956" w:type="dxa"/>
          </w:tcPr>
          <w:p w14:paraId="494547DB" w14:textId="77777777" w:rsidR="00717768" w:rsidRPr="00700675" w:rsidRDefault="00FE39C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sz w:val="22"/>
                <w:szCs w:val="22"/>
              </w:rPr>
              <w:t>Company Name</w:t>
            </w:r>
          </w:p>
        </w:tc>
        <w:tc>
          <w:tcPr>
            <w:tcW w:w="1645" w:type="dxa"/>
          </w:tcPr>
          <w:p w14:paraId="01E28803" w14:textId="77777777" w:rsidR="00717768" w:rsidRPr="00700675" w:rsidRDefault="00FE39C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sz w:val="22"/>
                <w:szCs w:val="22"/>
              </w:rPr>
              <w:t>Contact Name</w:t>
            </w:r>
          </w:p>
        </w:tc>
        <w:tc>
          <w:tcPr>
            <w:tcW w:w="1678" w:type="dxa"/>
          </w:tcPr>
          <w:p w14:paraId="6A887A55" w14:textId="77777777" w:rsidR="00717768" w:rsidRPr="00700675" w:rsidRDefault="00FE39C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sz w:val="22"/>
                <w:szCs w:val="22"/>
              </w:rPr>
              <w:t>Address</w:t>
            </w:r>
          </w:p>
        </w:tc>
        <w:tc>
          <w:tcPr>
            <w:tcW w:w="1438" w:type="dxa"/>
          </w:tcPr>
          <w:p w14:paraId="10CA0545" w14:textId="77777777" w:rsidR="00717768" w:rsidRPr="00700675" w:rsidRDefault="00FE39C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sz w:val="22"/>
                <w:szCs w:val="22"/>
              </w:rPr>
              <w:t>City</w:t>
            </w:r>
          </w:p>
        </w:tc>
        <w:tc>
          <w:tcPr>
            <w:tcW w:w="1279" w:type="dxa"/>
          </w:tcPr>
          <w:p w14:paraId="3138F23F" w14:textId="77777777" w:rsidR="00717768" w:rsidRPr="00700675" w:rsidRDefault="00FE39C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sz w:val="22"/>
                <w:szCs w:val="22"/>
              </w:rPr>
              <w:t>Country</w:t>
            </w:r>
          </w:p>
        </w:tc>
      </w:tr>
      <w:tr w:rsidR="00717768" w:rsidRPr="00700675" w14:paraId="60F1F2F4" w14:textId="77777777" w:rsidTr="00D853B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0" w:type="dxa"/>
          </w:tcPr>
          <w:p w14:paraId="7E9AE0E1" w14:textId="77777777" w:rsidR="00717768" w:rsidRPr="00700675" w:rsidRDefault="00FE39C9">
            <w:pPr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1</w:t>
            </w:r>
          </w:p>
        </w:tc>
        <w:tc>
          <w:tcPr>
            <w:tcW w:w="2956" w:type="dxa"/>
          </w:tcPr>
          <w:p w14:paraId="16B20AC2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commentRangeStart w:id="22"/>
            <w:commentRangeStart w:id="23"/>
            <w:commentRangeStart w:id="24"/>
            <w:r w:rsidRPr="00700675">
              <w:rPr>
                <w:noProof/>
                <w:sz w:val="22"/>
                <w:szCs w:val="22"/>
              </w:rPr>
              <w:t>Exotic Liquids</w:t>
            </w:r>
            <w:commentRangeEnd w:id="22"/>
            <w:r w:rsidR="00F46D05">
              <w:rPr>
                <w:rStyle w:val="CommentReference"/>
              </w:rPr>
              <w:commentReference w:id="22"/>
            </w:r>
            <w:commentRangeEnd w:id="23"/>
            <w:r w:rsidR="008C0729">
              <w:rPr>
                <w:rStyle w:val="CommentReference"/>
              </w:rPr>
              <w:commentReference w:id="23"/>
            </w:r>
            <w:commentRangeEnd w:id="24"/>
            <w:r w:rsidR="00E416E7">
              <w:rPr>
                <w:rStyle w:val="CommentReference"/>
              </w:rPr>
              <w:commentReference w:id="24"/>
            </w:r>
          </w:p>
        </w:tc>
        <w:tc>
          <w:tcPr>
            <w:tcW w:w="1645" w:type="dxa"/>
          </w:tcPr>
          <w:p w14:paraId="4753610F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Charlotte Cooper</w:t>
            </w:r>
          </w:p>
        </w:tc>
        <w:tc>
          <w:tcPr>
            <w:tcW w:w="1678" w:type="dxa"/>
          </w:tcPr>
          <w:p w14:paraId="64BF5935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49 Gilbert St.</w:t>
            </w:r>
          </w:p>
        </w:tc>
        <w:tc>
          <w:tcPr>
            <w:tcW w:w="1438" w:type="dxa"/>
          </w:tcPr>
          <w:p w14:paraId="1BCE4183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London</w:t>
            </w:r>
          </w:p>
        </w:tc>
        <w:tc>
          <w:tcPr>
            <w:tcW w:w="1279" w:type="dxa"/>
          </w:tcPr>
          <w:p w14:paraId="52B410B6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UK</w:t>
            </w:r>
          </w:p>
        </w:tc>
      </w:tr>
      <w:tr w:rsidR="00717768" w:rsidRPr="00700675" w14:paraId="68C87C6D" w14:textId="77777777" w:rsidTr="00D853BD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0" w:type="dxa"/>
          </w:tcPr>
          <w:p w14:paraId="3D025681" w14:textId="77777777" w:rsidR="00717768" w:rsidRPr="00700675" w:rsidRDefault="00FE39C9">
            <w:pPr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2</w:t>
            </w:r>
          </w:p>
        </w:tc>
        <w:tc>
          <w:tcPr>
            <w:tcW w:w="2956" w:type="dxa"/>
          </w:tcPr>
          <w:p w14:paraId="1DBD60DE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New Orleans Cajun Delights</w:t>
            </w:r>
          </w:p>
        </w:tc>
        <w:tc>
          <w:tcPr>
            <w:tcW w:w="1645" w:type="dxa"/>
          </w:tcPr>
          <w:p w14:paraId="0539DB80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Shelley Burke</w:t>
            </w:r>
          </w:p>
        </w:tc>
        <w:tc>
          <w:tcPr>
            <w:tcW w:w="1678" w:type="dxa"/>
          </w:tcPr>
          <w:p w14:paraId="17A66F7B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P.O. Box 78934</w:t>
            </w:r>
          </w:p>
        </w:tc>
        <w:tc>
          <w:tcPr>
            <w:tcW w:w="1438" w:type="dxa"/>
          </w:tcPr>
          <w:p w14:paraId="670F7B14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New Orleans</w:t>
            </w:r>
          </w:p>
        </w:tc>
        <w:tc>
          <w:tcPr>
            <w:tcW w:w="1279" w:type="dxa"/>
          </w:tcPr>
          <w:p w14:paraId="57F18D59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USA</w:t>
            </w:r>
          </w:p>
        </w:tc>
      </w:tr>
      <w:tr w:rsidR="00717768" w:rsidRPr="00700675" w14:paraId="58462249" w14:textId="77777777" w:rsidTr="00D853B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0" w:type="dxa"/>
          </w:tcPr>
          <w:p w14:paraId="6E5A4D6B" w14:textId="77777777" w:rsidR="00717768" w:rsidRPr="00700675" w:rsidRDefault="00FE39C9">
            <w:pPr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3</w:t>
            </w:r>
          </w:p>
        </w:tc>
        <w:tc>
          <w:tcPr>
            <w:tcW w:w="2956" w:type="dxa"/>
          </w:tcPr>
          <w:p w14:paraId="1958EA53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Grandma Kelly's Homestead</w:t>
            </w:r>
          </w:p>
        </w:tc>
        <w:tc>
          <w:tcPr>
            <w:tcW w:w="1645" w:type="dxa"/>
          </w:tcPr>
          <w:p w14:paraId="03222DB9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Regina Murphy</w:t>
            </w:r>
          </w:p>
        </w:tc>
        <w:tc>
          <w:tcPr>
            <w:tcW w:w="1678" w:type="dxa"/>
          </w:tcPr>
          <w:p w14:paraId="5140D531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707 Oxford Rd.</w:t>
            </w:r>
          </w:p>
        </w:tc>
        <w:tc>
          <w:tcPr>
            <w:tcW w:w="1438" w:type="dxa"/>
          </w:tcPr>
          <w:p w14:paraId="3F3FA17A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Ann Arbor</w:t>
            </w:r>
          </w:p>
        </w:tc>
        <w:tc>
          <w:tcPr>
            <w:tcW w:w="1279" w:type="dxa"/>
          </w:tcPr>
          <w:p w14:paraId="0722ACA6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USA</w:t>
            </w:r>
          </w:p>
        </w:tc>
      </w:tr>
      <w:tr w:rsidR="00717768" w:rsidRPr="00700675" w14:paraId="11FA5906" w14:textId="77777777" w:rsidTr="00D853BD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0" w:type="dxa"/>
          </w:tcPr>
          <w:p w14:paraId="159E3D63" w14:textId="77777777" w:rsidR="00717768" w:rsidRPr="00700675" w:rsidRDefault="00FE39C9">
            <w:pPr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4</w:t>
            </w:r>
          </w:p>
        </w:tc>
        <w:tc>
          <w:tcPr>
            <w:tcW w:w="2956" w:type="dxa"/>
          </w:tcPr>
          <w:p w14:paraId="72A5C3E5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Tokyo Traders</w:t>
            </w:r>
          </w:p>
        </w:tc>
        <w:tc>
          <w:tcPr>
            <w:tcW w:w="1645" w:type="dxa"/>
          </w:tcPr>
          <w:p w14:paraId="5C592C97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Yoshi Nagase</w:t>
            </w:r>
          </w:p>
        </w:tc>
        <w:tc>
          <w:tcPr>
            <w:tcW w:w="1678" w:type="dxa"/>
          </w:tcPr>
          <w:p w14:paraId="64107532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9-8 Sekimai Musashino-shi</w:t>
            </w:r>
          </w:p>
        </w:tc>
        <w:tc>
          <w:tcPr>
            <w:tcW w:w="1438" w:type="dxa"/>
          </w:tcPr>
          <w:p w14:paraId="666CDEEC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Tokyo</w:t>
            </w:r>
          </w:p>
        </w:tc>
        <w:tc>
          <w:tcPr>
            <w:tcW w:w="1279" w:type="dxa"/>
          </w:tcPr>
          <w:p w14:paraId="79B0E2D1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Japan</w:t>
            </w:r>
          </w:p>
        </w:tc>
      </w:tr>
      <w:tr w:rsidR="00717768" w:rsidRPr="00700675" w14:paraId="2FBBFBB9" w14:textId="77777777" w:rsidTr="00D853B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0" w:type="dxa"/>
          </w:tcPr>
          <w:p w14:paraId="4C3600A3" w14:textId="77777777" w:rsidR="00717768" w:rsidRPr="00700675" w:rsidRDefault="00FE39C9">
            <w:pPr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5</w:t>
            </w:r>
          </w:p>
        </w:tc>
        <w:tc>
          <w:tcPr>
            <w:tcW w:w="2956" w:type="dxa"/>
          </w:tcPr>
          <w:p w14:paraId="4EC355AA" w14:textId="77777777" w:rsidR="00717768" w:rsidRPr="000C25A3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  <w:lang w:val="fr-FR"/>
              </w:rPr>
            </w:pPr>
            <w:r w:rsidRPr="000C25A3">
              <w:rPr>
                <w:noProof/>
                <w:sz w:val="22"/>
                <w:szCs w:val="22"/>
                <w:lang w:val="fr-FR"/>
              </w:rPr>
              <w:t>Cooperativa de Quesos 'Las Cabras'</w:t>
            </w:r>
          </w:p>
        </w:tc>
        <w:tc>
          <w:tcPr>
            <w:tcW w:w="1645" w:type="dxa"/>
          </w:tcPr>
          <w:p w14:paraId="36BA3C8A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 xml:space="preserve">Antonio del Valle Saavedra </w:t>
            </w:r>
          </w:p>
        </w:tc>
        <w:tc>
          <w:tcPr>
            <w:tcW w:w="1678" w:type="dxa"/>
          </w:tcPr>
          <w:p w14:paraId="21B1558C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Calle del Rosal 4</w:t>
            </w:r>
          </w:p>
        </w:tc>
        <w:tc>
          <w:tcPr>
            <w:tcW w:w="1438" w:type="dxa"/>
          </w:tcPr>
          <w:p w14:paraId="2B2BA66A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Oviedo</w:t>
            </w:r>
          </w:p>
        </w:tc>
        <w:tc>
          <w:tcPr>
            <w:tcW w:w="1279" w:type="dxa"/>
          </w:tcPr>
          <w:p w14:paraId="449C0015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Spain</w:t>
            </w:r>
          </w:p>
        </w:tc>
      </w:tr>
      <w:tr w:rsidR="00717768" w:rsidRPr="00700675" w14:paraId="13226419" w14:textId="77777777" w:rsidTr="00D853BD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0" w:type="dxa"/>
          </w:tcPr>
          <w:p w14:paraId="59B4B6BB" w14:textId="77777777" w:rsidR="00717768" w:rsidRPr="00700675" w:rsidRDefault="00FE39C9">
            <w:pPr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6</w:t>
            </w:r>
          </w:p>
        </w:tc>
        <w:tc>
          <w:tcPr>
            <w:tcW w:w="2956" w:type="dxa"/>
          </w:tcPr>
          <w:p w14:paraId="04D30B90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Mayumi's</w:t>
            </w:r>
          </w:p>
        </w:tc>
        <w:tc>
          <w:tcPr>
            <w:tcW w:w="1645" w:type="dxa"/>
          </w:tcPr>
          <w:p w14:paraId="2F6F4ECF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Mayumi Ohno</w:t>
            </w:r>
          </w:p>
        </w:tc>
        <w:tc>
          <w:tcPr>
            <w:tcW w:w="1678" w:type="dxa"/>
          </w:tcPr>
          <w:p w14:paraId="5C2F1737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92 Setsuko Chuo-ku</w:t>
            </w:r>
          </w:p>
        </w:tc>
        <w:tc>
          <w:tcPr>
            <w:tcW w:w="1438" w:type="dxa"/>
          </w:tcPr>
          <w:p w14:paraId="159A85C7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Osaka</w:t>
            </w:r>
          </w:p>
        </w:tc>
        <w:tc>
          <w:tcPr>
            <w:tcW w:w="1279" w:type="dxa"/>
          </w:tcPr>
          <w:p w14:paraId="640AF33D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Japan</w:t>
            </w:r>
          </w:p>
        </w:tc>
      </w:tr>
      <w:tr w:rsidR="00717768" w:rsidRPr="00700675" w14:paraId="2D74297F" w14:textId="77777777" w:rsidTr="00D853B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0" w:type="dxa"/>
          </w:tcPr>
          <w:p w14:paraId="2966CD01" w14:textId="77777777" w:rsidR="00717768" w:rsidRPr="00700675" w:rsidRDefault="00FE39C9">
            <w:pPr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7</w:t>
            </w:r>
          </w:p>
        </w:tc>
        <w:tc>
          <w:tcPr>
            <w:tcW w:w="2956" w:type="dxa"/>
          </w:tcPr>
          <w:p w14:paraId="67D3627F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Pavlova, Ltd.</w:t>
            </w:r>
          </w:p>
        </w:tc>
        <w:tc>
          <w:tcPr>
            <w:tcW w:w="1645" w:type="dxa"/>
          </w:tcPr>
          <w:p w14:paraId="337698C0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Ian Devling</w:t>
            </w:r>
          </w:p>
        </w:tc>
        <w:tc>
          <w:tcPr>
            <w:tcW w:w="1678" w:type="dxa"/>
          </w:tcPr>
          <w:p w14:paraId="67CEC5D4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74 Rose St. Moonie Ponds</w:t>
            </w:r>
          </w:p>
        </w:tc>
        <w:tc>
          <w:tcPr>
            <w:tcW w:w="1438" w:type="dxa"/>
          </w:tcPr>
          <w:p w14:paraId="02884C2E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Melbourne</w:t>
            </w:r>
          </w:p>
        </w:tc>
        <w:tc>
          <w:tcPr>
            <w:tcW w:w="1279" w:type="dxa"/>
          </w:tcPr>
          <w:p w14:paraId="41DF4558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Australia</w:t>
            </w:r>
          </w:p>
        </w:tc>
      </w:tr>
      <w:tr w:rsidR="00717768" w:rsidRPr="00700675" w14:paraId="65ABE983" w14:textId="77777777" w:rsidTr="00D853BD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0" w:type="dxa"/>
          </w:tcPr>
          <w:p w14:paraId="5C68C686" w14:textId="77777777" w:rsidR="00717768" w:rsidRPr="00700675" w:rsidRDefault="00FE39C9">
            <w:pPr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8</w:t>
            </w:r>
          </w:p>
        </w:tc>
        <w:tc>
          <w:tcPr>
            <w:tcW w:w="2956" w:type="dxa"/>
          </w:tcPr>
          <w:p w14:paraId="3A94F745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Specialty Biscuits, Ltd.</w:t>
            </w:r>
          </w:p>
        </w:tc>
        <w:tc>
          <w:tcPr>
            <w:tcW w:w="1645" w:type="dxa"/>
          </w:tcPr>
          <w:p w14:paraId="7FDEDDD1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Peter Wilson</w:t>
            </w:r>
          </w:p>
        </w:tc>
        <w:tc>
          <w:tcPr>
            <w:tcW w:w="1678" w:type="dxa"/>
          </w:tcPr>
          <w:p w14:paraId="23F08D45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29 King's Way</w:t>
            </w:r>
          </w:p>
        </w:tc>
        <w:tc>
          <w:tcPr>
            <w:tcW w:w="1438" w:type="dxa"/>
          </w:tcPr>
          <w:p w14:paraId="5E684ABC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Manchester</w:t>
            </w:r>
          </w:p>
        </w:tc>
        <w:tc>
          <w:tcPr>
            <w:tcW w:w="1279" w:type="dxa"/>
          </w:tcPr>
          <w:p w14:paraId="6207F0C0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UK</w:t>
            </w:r>
          </w:p>
        </w:tc>
      </w:tr>
      <w:tr w:rsidR="00717768" w:rsidRPr="00700675" w14:paraId="23C78543" w14:textId="77777777" w:rsidTr="00D853B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0" w:type="dxa"/>
          </w:tcPr>
          <w:p w14:paraId="0F2A38C9" w14:textId="77777777" w:rsidR="00717768" w:rsidRPr="00700675" w:rsidRDefault="00FE39C9">
            <w:pPr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9</w:t>
            </w:r>
          </w:p>
        </w:tc>
        <w:tc>
          <w:tcPr>
            <w:tcW w:w="2956" w:type="dxa"/>
          </w:tcPr>
          <w:p w14:paraId="61D1239A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PB Knäckebröd AB</w:t>
            </w:r>
          </w:p>
        </w:tc>
        <w:tc>
          <w:tcPr>
            <w:tcW w:w="1645" w:type="dxa"/>
          </w:tcPr>
          <w:p w14:paraId="2F4FA7B5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Lars Peterson</w:t>
            </w:r>
          </w:p>
        </w:tc>
        <w:tc>
          <w:tcPr>
            <w:tcW w:w="1678" w:type="dxa"/>
          </w:tcPr>
          <w:p w14:paraId="1DE19FA6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Kaloadagatan 13</w:t>
            </w:r>
          </w:p>
        </w:tc>
        <w:tc>
          <w:tcPr>
            <w:tcW w:w="1438" w:type="dxa"/>
          </w:tcPr>
          <w:p w14:paraId="73B6756C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Göteborg</w:t>
            </w:r>
          </w:p>
        </w:tc>
        <w:tc>
          <w:tcPr>
            <w:tcW w:w="1279" w:type="dxa"/>
          </w:tcPr>
          <w:p w14:paraId="39C3B36F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 xml:space="preserve">Sweden </w:t>
            </w:r>
          </w:p>
        </w:tc>
      </w:tr>
      <w:tr w:rsidR="00717768" w:rsidRPr="00700675" w14:paraId="5F7ECFB2" w14:textId="77777777" w:rsidTr="00D853BD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0" w:type="dxa"/>
          </w:tcPr>
          <w:p w14:paraId="3850304F" w14:textId="77777777" w:rsidR="00717768" w:rsidRPr="00700675" w:rsidRDefault="00FE39C9">
            <w:pPr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10</w:t>
            </w:r>
          </w:p>
        </w:tc>
        <w:tc>
          <w:tcPr>
            <w:tcW w:w="2956" w:type="dxa"/>
          </w:tcPr>
          <w:p w14:paraId="775A1FC9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Refrescos Americanas LTDA</w:t>
            </w:r>
          </w:p>
        </w:tc>
        <w:tc>
          <w:tcPr>
            <w:tcW w:w="1645" w:type="dxa"/>
          </w:tcPr>
          <w:p w14:paraId="57826119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Carlos Diaz</w:t>
            </w:r>
          </w:p>
        </w:tc>
        <w:tc>
          <w:tcPr>
            <w:tcW w:w="1678" w:type="dxa"/>
          </w:tcPr>
          <w:p w14:paraId="3FD3D852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Av. das Americanas 12.890</w:t>
            </w:r>
          </w:p>
        </w:tc>
        <w:tc>
          <w:tcPr>
            <w:tcW w:w="1438" w:type="dxa"/>
          </w:tcPr>
          <w:p w14:paraId="3D1E8C45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São Paulo</w:t>
            </w:r>
          </w:p>
        </w:tc>
        <w:tc>
          <w:tcPr>
            <w:tcW w:w="1279" w:type="dxa"/>
          </w:tcPr>
          <w:p w14:paraId="57F7FBAC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Brazil</w:t>
            </w:r>
          </w:p>
        </w:tc>
      </w:tr>
      <w:tr w:rsidR="00717768" w:rsidRPr="00700675" w14:paraId="3D202CD5" w14:textId="77777777" w:rsidTr="00D853B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0" w:type="dxa"/>
          </w:tcPr>
          <w:p w14:paraId="1EF2D42E" w14:textId="77777777" w:rsidR="00717768" w:rsidRPr="00700675" w:rsidRDefault="00FE39C9">
            <w:pPr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11</w:t>
            </w:r>
          </w:p>
        </w:tc>
        <w:tc>
          <w:tcPr>
            <w:tcW w:w="2956" w:type="dxa"/>
          </w:tcPr>
          <w:p w14:paraId="64C2AD7E" w14:textId="77777777" w:rsidR="00717768" w:rsidRPr="00E24059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  <w:lang w:val="de-AT"/>
              </w:rPr>
            </w:pPr>
            <w:r w:rsidRPr="00E24059">
              <w:rPr>
                <w:noProof/>
                <w:sz w:val="22"/>
                <w:szCs w:val="22"/>
                <w:lang w:val="de-AT"/>
              </w:rPr>
              <w:t>Heli Süßwaren GmbH &amp; Co. KG</w:t>
            </w:r>
          </w:p>
        </w:tc>
        <w:tc>
          <w:tcPr>
            <w:tcW w:w="1645" w:type="dxa"/>
          </w:tcPr>
          <w:p w14:paraId="1B86B13D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Petra Winkler</w:t>
            </w:r>
          </w:p>
        </w:tc>
        <w:tc>
          <w:tcPr>
            <w:tcW w:w="1678" w:type="dxa"/>
          </w:tcPr>
          <w:p w14:paraId="194A2B4F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Tiergartenstraße 5</w:t>
            </w:r>
          </w:p>
        </w:tc>
        <w:tc>
          <w:tcPr>
            <w:tcW w:w="1438" w:type="dxa"/>
          </w:tcPr>
          <w:p w14:paraId="4D6C2760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Berlin</w:t>
            </w:r>
          </w:p>
        </w:tc>
        <w:tc>
          <w:tcPr>
            <w:tcW w:w="1279" w:type="dxa"/>
          </w:tcPr>
          <w:p w14:paraId="492F7820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Germany</w:t>
            </w:r>
          </w:p>
        </w:tc>
      </w:tr>
      <w:tr w:rsidR="00717768" w:rsidRPr="00700675" w14:paraId="0374FC3E" w14:textId="77777777" w:rsidTr="00D853BD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0" w:type="dxa"/>
          </w:tcPr>
          <w:p w14:paraId="1664AC9E" w14:textId="77777777" w:rsidR="00717768" w:rsidRPr="00700675" w:rsidRDefault="00FE39C9">
            <w:pPr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12</w:t>
            </w:r>
          </w:p>
        </w:tc>
        <w:tc>
          <w:tcPr>
            <w:tcW w:w="2956" w:type="dxa"/>
          </w:tcPr>
          <w:p w14:paraId="2F3ED695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Plutzer Lebensmittelgroßmärkte AG</w:t>
            </w:r>
          </w:p>
        </w:tc>
        <w:tc>
          <w:tcPr>
            <w:tcW w:w="1645" w:type="dxa"/>
          </w:tcPr>
          <w:p w14:paraId="18BAD9EA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Martin Bein</w:t>
            </w:r>
          </w:p>
        </w:tc>
        <w:tc>
          <w:tcPr>
            <w:tcW w:w="1678" w:type="dxa"/>
          </w:tcPr>
          <w:p w14:paraId="534699EF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Bogenallee 51</w:t>
            </w:r>
          </w:p>
        </w:tc>
        <w:tc>
          <w:tcPr>
            <w:tcW w:w="1438" w:type="dxa"/>
          </w:tcPr>
          <w:p w14:paraId="568C3AF1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Frankfurt</w:t>
            </w:r>
          </w:p>
        </w:tc>
        <w:tc>
          <w:tcPr>
            <w:tcW w:w="1279" w:type="dxa"/>
          </w:tcPr>
          <w:p w14:paraId="5CBE1693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Germany</w:t>
            </w:r>
          </w:p>
        </w:tc>
      </w:tr>
      <w:tr w:rsidR="00717768" w:rsidRPr="00700675" w14:paraId="391D08BC" w14:textId="77777777" w:rsidTr="00D853B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0" w:type="dxa"/>
          </w:tcPr>
          <w:p w14:paraId="39FD8D26" w14:textId="77777777" w:rsidR="00717768" w:rsidRPr="00700675" w:rsidRDefault="00FE39C9">
            <w:pPr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13</w:t>
            </w:r>
          </w:p>
        </w:tc>
        <w:tc>
          <w:tcPr>
            <w:tcW w:w="2956" w:type="dxa"/>
          </w:tcPr>
          <w:p w14:paraId="4F1CAE3D" w14:textId="77777777" w:rsidR="00717768" w:rsidRPr="00D66DB2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  <w:lang w:val="de-DE"/>
              </w:rPr>
            </w:pPr>
            <w:r w:rsidRPr="00D66DB2">
              <w:rPr>
                <w:noProof/>
                <w:sz w:val="22"/>
                <w:szCs w:val="22"/>
                <w:lang w:val="de-DE"/>
              </w:rPr>
              <w:t>Nord-Ost-Fisch Handelsgesellschaft mbH</w:t>
            </w:r>
          </w:p>
        </w:tc>
        <w:tc>
          <w:tcPr>
            <w:tcW w:w="1645" w:type="dxa"/>
          </w:tcPr>
          <w:p w14:paraId="1A554649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Sven Petersen</w:t>
            </w:r>
          </w:p>
        </w:tc>
        <w:tc>
          <w:tcPr>
            <w:tcW w:w="1678" w:type="dxa"/>
          </w:tcPr>
          <w:p w14:paraId="5476161E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commentRangeStart w:id="25"/>
            <w:r w:rsidRPr="00700675">
              <w:rPr>
                <w:noProof/>
                <w:sz w:val="22"/>
                <w:szCs w:val="22"/>
              </w:rPr>
              <w:t>Frahmredder 112a</w:t>
            </w:r>
            <w:commentRangeEnd w:id="25"/>
            <w:r w:rsidR="00F46D05">
              <w:rPr>
                <w:rStyle w:val="CommentReference"/>
              </w:rPr>
              <w:commentReference w:id="25"/>
            </w:r>
          </w:p>
        </w:tc>
        <w:tc>
          <w:tcPr>
            <w:tcW w:w="1438" w:type="dxa"/>
          </w:tcPr>
          <w:p w14:paraId="513B4E32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Cuxhaven</w:t>
            </w:r>
          </w:p>
        </w:tc>
        <w:tc>
          <w:tcPr>
            <w:tcW w:w="1279" w:type="dxa"/>
          </w:tcPr>
          <w:p w14:paraId="6B33B113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Germany</w:t>
            </w:r>
          </w:p>
        </w:tc>
      </w:tr>
      <w:tr w:rsidR="00717768" w:rsidRPr="00700675" w14:paraId="73AA98EA" w14:textId="77777777" w:rsidTr="00D853BD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0" w:type="dxa"/>
          </w:tcPr>
          <w:p w14:paraId="29E4DE41" w14:textId="77777777" w:rsidR="00717768" w:rsidRPr="00700675" w:rsidRDefault="00FE39C9">
            <w:pPr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14</w:t>
            </w:r>
          </w:p>
        </w:tc>
        <w:tc>
          <w:tcPr>
            <w:tcW w:w="2956" w:type="dxa"/>
          </w:tcPr>
          <w:p w14:paraId="4C2F21CE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  <w:lang w:val="sv-SE"/>
              </w:rPr>
            </w:pPr>
            <w:r w:rsidRPr="00700675">
              <w:rPr>
                <w:noProof/>
                <w:sz w:val="22"/>
                <w:szCs w:val="22"/>
                <w:lang w:val="sv-SE"/>
              </w:rPr>
              <w:t>Formaggi Fortini s.r.l.</w:t>
            </w:r>
          </w:p>
        </w:tc>
        <w:tc>
          <w:tcPr>
            <w:tcW w:w="1645" w:type="dxa"/>
          </w:tcPr>
          <w:p w14:paraId="4730AC89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Elio Rossi</w:t>
            </w:r>
          </w:p>
        </w:tc>
        <w:tc>
          <w:tcPr>
            <w:tcW w:w="1678" w:type="dxa"/>
          </w:tcPr>
          <w:p w14:paraId="3157CF4C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Viale Dante, 75</w:t>
            </w:r>
          </w:p>
        </w:tc>
        <w:tc>
          <w:tcPr>
            <w:tcW w:w="1438" w:type="dxa"/>
          </w:tcPr>
          <w:p w14:paraId="10B8740C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Ravenna</w:t>
            </w:r>
          </w:p>
        </w:tc>
        <w:tc>
          <w:tcPr>
            <w:tcW w:w="1279" w:type="dxa"/>
          </w:tcPr>
          <w:p w14:paraId="0F48B73F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Italy</w:t>
            </w:r>
          </w:p>
        </w:tc>
      </w:tr>
      <w:tr w:rsidR="00717768" w:rsidRPr="00700675" w14:paraId="3D8686CC" w14:textId="77777777" w:rsidTr="00D853B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0" w:type="dxa"/>
          </w:tcPr>
          <w:p w14:paraId="72B94F94" w14:textId="77777777" w:rsidR="00717768" w:rsidRPr="00700675" w:rsidRDefault="00FE39C9">
            <w:pPr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15</w:t>
            </w:r>
          </w:p>
        </w:tc>
        <w:tc>
          <w:tcPr>
            <w:tcW w:w="2956" w:type="dxa"/>
          </w:tcPr>
          <w:p w14:paraId="4A2EC34C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Norske Meierier</w:t>
            </w:r>
          </w:p>
        </w:tc>
        <w:tc>
          <w:tcPr>
            <w:tcW w:w="1645" w:type="dxa"/>
          </w:tcPr>
          <w:p w14:paraId="7F070F0D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Beate Vileid</w:t>
            </w:r>
          </w:p>
        </w:tc>
        <w:tc>
          <w:tcPr>
            <w:tcW w:w="1678" w:type="dxa"/>
          </w:tcPr>
          <w:p w14:paraId="4CD95AC3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Hatlevegen 5</w:t>
            </w:r>
          </w:p>
        </w:tc>
        <w:tc>
          <w:tcPr>
            <w:tcW w:w="1438" w:type="dxa"/>
          </w:tcPr>
          <w:p w14:paraId="497BBA30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Sandvika</w:t>
            </w:r>
          </w:p>
        </w:tc>
        <w:tc>
          <w:tcPr>
            <w:tcW w:w="1279" w:type="dxa"/>
          </w:tcPr>
          <w:p w14:paraId="2AA2AAFD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Norway</w:t>
            </w:r>
          </w:p>
        </w:tc>
      </w:tr>
      <w:tr w:rsidR="00717768" w:rsidRPr="00700675" w14:paraId="2ABE9252" w14:textId="77777777" w:rsidTr="00D853BD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0" w:type="dxa"/>
          </w:tcPr>
          <w:p w14:paraId="6CEE269C" w14:textId="77777777" w:rsidR="00717768" w:rsidRPr="00700675" w:rsidRDefault="00FE39C9">
            <w:pPr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16</w:t>
            </w:r>
          </w:p>
        </w:tc>
        <w:tc>
          <w:tcPr>
            <w:tcW w:w="2956" w:type="dxa"/>
          </w:tcPr>
          <w:p w14:paraId="074C1B19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Bigfoot Breweries</w:t>
            </w:r>
          </w:p>
        </w:tc>
        <w:tc>
          <w:tcPr>
            <w:tcW w:w="1645" w:type="dxa"/>
          </w:tcPr>
          <w:p w14:paraId="0DB83B44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Cheryl Saylor</w:t>
            </w:r>
          </w:p>
        </w:tc>
        <w:tc>
          <w:tcPr>
            <w:tcW w:w="1678" w:type="dxa"/>
          </w:tcPr>
          <w:p w14:paraId="6FC6677B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3400 - 8th Avenue Suite 210</w:t>
            </w:r>
          </w:p>
        </w:tc>
        <w:tc>
          <w:tcPr>
            <w:tcW w:w="1438" w:type="dxa"/>
          </w:tcPr>
          <w:p w14:paraId="297CDA56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Bend</w:t>
            </w:r>
          </w:p>
        </w:tc>
        <w:tc>
          <w:tcPr>
            <w:tcW w:w="1279" w:type="dxa"/>
          </w:tcPr>
          <w:p w14:paraId="35D0EA70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USA</w:t>
            </w:r>
          </w:p>
        </w:tc>
      </w:tr>
      <w:tr w:rsidR="00717768" w:rsidRPr="00700675" w14:paraId="603CBFC6" w14:textId="77777777" w:rsidTr="00D853B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0" w:type="dxa"/>
          </w:tcPr>
          <w:p w14:paraId="6C002023" w14:textId="77777777" w:rsidR="00717768" w:rsidRPr="00700675" w:rsidRDefault="00FE39C9">
            <w:pPr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17</w:t>
            </w:r>
          </w:p>
        </w:tc>
        <w:tc>
          <w:tcPr>
            <w:tcW w:w="2956" w:type="dxa"/>
          </w:tcPr>
          <w:p w14:paraId="5BDDE270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Svensk Sjöföda AB</w:t>
            </w:r>
          </w:p>
        </w:tc>
        <w:tc>
          <w:tcPr>
            <w:tcW w:w="1645" w:type="dxa"/>
          </w:tcPr>
          <w:p w14:paraId="6A44C91D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Michael Björn</w:t>
            </w:r>
          </w:p>
        </w:tc>
        <w:tc>
          <w:tcPr>
            <w:tcW w:w="1678" w:type="dxa"/>
          </w:tcPr>
          <w:p w14:paraId="6BE442FC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Brovallavägen 231</w:t>
            </w:r>
          </w:p>
        </w:tc>
        <w:tc>
          <w:tcPr>
            <w:tcW w:w="1438" w:type="dxa"/>
          </w:tcPr>
          <w:p w14:paraId="2EEABB81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Stockholm</w:t>
            </w:r>
          </w:p>
        </w:tc>
        <w:tc>
          <w:tcPr>
            <w:tcW w:w="1279" w:type="dxa"/>
          </w:tcPr>
          <w:p w14:paraId="7E280460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Sweden</w:t>
            </w:r>
          </w:p>
        </w:tc>
      </w:tr>
      <w:tr w:rsidR="00717768" w:rsidRPr="00700675" w14:paraId="1344CAE9" w14:textId="77777777" w:rsidTr="00D853BD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0" w:type="dxa"/>
          </w:tcPr>
          <w:p w14:paraId="1595F429" w14:textId="77777777" w:rsidR="00717768" w:rsidRPr="00700675" w:rsidRDefault="00FE39C9">
            <w:pPr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18</w:t>
            </w:r>
          </w:p>
        </w:tc>
        <w:tc>
          <w:tcPr>
            <w:tcW w:w="2956" w:type="dxa"/>
          </w:tcPr>
          <w:p w14:paraId="34C48B95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Aux joyeux ecclésiastiques</w:t>
            </w:r>
          </w:p>
        </w:tc>
        <w:tc>
          <w:tcPr>
            <w:tcW w:w="1645" w:type="dxa"/>
          </w:tcPr>
          <w:p w14:paraId="732B9FED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Guylène Nodier</w:t>
            </w:r>
          </w:p>
        </w:tc>
        <w:tc>
          <w:tcPr>
            <w:tcW w:w="1678" w:type="dxa"/>
          </w:tcPr>
          <w:p w14:paraId="6BA34E44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203, Rue des Francs-Bourgeois</w:t>
            </w:r>
          </w:p>
        </w:tc>
        <w:tc>
          <w:tcPr>
            <w:tcW w:w="1438" w:type="dxa"/>
          </w:tcPr>
          <w:p w14:paraId="72FE7A9D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Paris</w:t>
            </w:r>
          </w:p>
        </w:tc>
        <w:tc>
          <w:tcPr>
            <w:tcW w:w="1279" w:type="dxa"/>
          </w:tcPr>
          <w:p w14:paraId="27B2D93D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France</w:t>
            </w:r>
          </w:p>
        </w:tc>
      </w:tr>
      <w:tr w:rsidR="00717768" w:rsidRPr="00700675" w14:paraId="66F9F044" w14:textId="77777777" w:rsidTr="000C25A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0" w:type="dxa"/>
          </w:tcPr>
          <w:p w14:paraId="512906A3" w14:textId="77777777" w:rsidR="00717768" w:rsidRPr="00700675" w:rsidRDefault="00FE39C9">
            <w:pPr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19</w:t>
            </w:r>
          </w:p>
        </w:tc>
        <w:tc>
          <w:tcPr>
            <w:tcW w:w="2956" w:type="dxa"/>
          </w:tcPr>
          <w:p w14:paraId="2DF08BAF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New England Seafood Cannery</w:t>
            </w:r>
          </w:p>
        </w:tc>
        <w:tc>
          <w:tcPr>
            <w:tcW w:w="1645" w:type="dxa"/>
          </w:tcPr>
          <w:p w14:paraId="002B84B5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Robb Merchant</w:t>
            </w:r>
          </w:p>
        </w:tc>
        <w:tc>
          <w:tcPr>
            <w:tcW w:w="1678" w:type="dxa"/>
          </w:tcPr>
          <w:p w14:paraId="208EB5D9" w14:textId="77777777" w:rsidR="00374AF3" w:rsidRPr="00700675" w:rsidRDefault="00374AF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Order Processing Dept.</w:t>
            </w:r>
          </w:p>
          <w:p w14:paraId="1DE3121D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2100 Paul Revere Blvd.</w:t>
            </w:r>
          </w:p>
        </w:tc>
        <w:tc>
          <w:tcPr>
            <w:tcW w:w="1438" w:type="dxa"/>
          </w:tcPr>
          <w:p w14:paraId="2B3AA0F4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  <w:lang w:val="sv-SE"/>
              </w:rPr>
            </w:pPr>
            <w:r w:rsidRPr="00700675">
              <w:rPr>
                <w:noProof/>
                <w:sz w:val="22"/>
                <w:szCs w:val="22"/>
                <w:lang w:val="sv-SE"/>
              </w:rPr>
              <w:t>Boston</w:t>
            </w:r>
          </w:p>
        </w:tc>
        <w:tc>
          <w:tcPr>
            <w:tcW w:w="1279" w:type="dxa"/>
          </w:tcPr>
          <w:p w14:paraId="033D6FE2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  <w:lang w:val="sv-SE"/>
              </w:rPr>
            </w:pPr>
            <w:r w:rsidRPr="00700675">
              <w:rPr>
                <w:noProof/>
                <w:sz w:val="22"/>
                <w:szCs w:val="22"/>
                <w:lang w:val="sv-SE"/>
              </w:rPr>
              <w:t>USA</w:t>
            </w:r>
          </w:p>
        </w:tc>
      </w:tr>
    </w:tbl>
    <w:p w14:paraId="1D833F44" w14:textId="77777777" w:rsidR="00717768" w:rsidRDefault="00717768" w:rsidP="000C25A3">
      <w:pPr>
        <w:pStyle w:val="t"/>
      </w:pPr>
    </w:p>
    <w:p w14:paraId="4F1EE706" w14:textId="77777777" w:rsidR="00317063" w:rsidRDefault="00317063" w:rsidP="000C25A3">
      <w:pPr>
        <w:pStyle w:val="t"/>
      </w:pPr>
    </w:p>
    <w:p w14:paraId="6F91AA6B" w14:textId="77777777" w:rsidR="00317063" w:rsidRDefault="00317063" w:rsidP="000C25A3">
      <w:pPr>
        <w:pStyle w:val="t"/>
      </w:pPr>
    </w:p>
    <w:tbl>
      <w:tblPr>
        <w:tblStyle w:val="TableGrid2"/>
        <w:tblW w:w="10306" w:type="dxa"/>
        <w:tblInd w:w="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306"/>
      </w:tblGrid>
      <w:tr w:rsidR="00B751F7" w:rsidRPr="00A92693" w14:paraId="2A36CED0" w14:textId="77777777" w:rsidTr="00CC5938">
        <w:trPr>
          <w:trHeight w:val="926"/>
        </w:trPr>
        <w:tc>
          <w:tcPr>
            <w:tcW w:w="10306" w:type="dxa"/>
          </w:tcPr>
          <w:p w14:paraId="6A4668FE" w14:textId="77777777" w:rsidR="00B751F7" w:rsidRPr="00A92693" w:rsidRDefault="00B751F7" w:rsidP="00CC5938">
            <w:pPr>
              <w:rPr>
                <w:rFonts w:ascii="Calibri" w:hAnsi="Calibri" w:cs="Calibri"/>
                <w:sz w:val="20"/>
                <w:szCs w:val="20"/>
              </w:rPr>
            </w:pPr>
            <w:bookmarkStart w:id="26" w:name="_Hlk199184836"/>
            <w:r w:rsidRPr="00A92693">
              <w:rPr>
                <w:rFonts w:ascii="Calibri" w:hAnsi="Calibri" w:cs="Calibri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68488" behindDoc="0" locked="0" layoutInCell="1" allowOverlap="1" wp14:anchorId="516A5246" wp14:editId="76E33965">
                      <wp:simplePos x="0" y="0"/>
                      <wp:positionH relativeFrom="column">
                        <wp:posOffset>-82641</wp:posOffset>
                      </wp:positionH>
                      <wp:positionV relativeFrom="paragraph">
                        <wp:posOffset>4536</wp:posOffset>
                      </wp:positionV>
                      <wp:extent cx="5969000" cy="571500"/>
                      <wp:effectExtent l="0" t="0" r="0" b="0"/>
                      <wp:wrapNone/>
                      <wp:docPr id="1142370594" name="Rectangle 2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969000" cy="571500"/>
                              </a:xfrm>
                              <a:prstGeom prst="rect">
                                <a:avLst/>
                              </a:prstGeom>
                              <a:noFill/>
                              <a:ln w="12700" cap="flat" cmpd="sng" algn="ctr">
                                <a:noFill/>
                                <a:prstDash val="solid"/>
                                <a:miter lim="800000"/>
                              </a:ln>
                              <a:effectLst/>
                            </wps:spPr>
                            <wps:txbx>
                              <w:txbxContent>
                                <w:p w14:paraId="3386E83D" w14:textId="77777777" w:rsidR="00B751F7" w:rsidRPr="008261AA" w:rsidRDefault="00B751F7" w:rsidP="00B751F7">
                                  <w:pPr>
                                    <w:jc w:val="center"/>
                                    <w:rPr>
                                      <w:rFonts w:ascii="Calibri" w:hAnsi="Calibri" w:cs="Calibri"/>
                                      <w:b/>
                                      <w:color w:val="000000"/>
                                      <w:sz w:val="28"/>
                                      <w:szCs w:val="28"/>
                                    </w:rPr>
                                  </w:pPr>
                                  <w:r w:rsidRPr="008261AA">
                                    <w:rPr>
                                      <w:rFonts w:ascii="Calibri" w:hAnsi="Calibri" w:cs="Calibri"/>
                                      <w:b/>
                                      <w:color w:val="000000"/>
                                      <w:sz w:val="28"/>
                                      <w:szCs w:val="28"/>
                                    </w:rPr>
                                    <w:t>REGISTRATION FORM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rect w14:anchorId="516A5246" id="Rectangle 22" o:spid="_x0000_s1026" style="position:absolute;margin-left:-6.5pt;margin-top:.35pt;width:470pt;height:45pt;z-index:2516684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" filled="f" stroked="f" strokeweight="1pt">
                      <v:textbox>
                        <w:txbxContent>
                          <w:p w14:paraId="3386E83D" w14:textId="77777777" w:rsidR="00B751F7" w:rsidRPr="008261AA" w:rsidRDefault="00B751F7" w:rsidP="00B751F7">
                            <w:pPr>
                              <w:jc w:val="center"/>
                              <w:rPr>
                                <w:rFonts w:ascii="Calibri" w:hAnsi="Calibri" w:cs="Calibri"/>
                                <w:b/>
                                <w:color w:val="000000"/>
                                <w:sz w:val="28"/>
                                <w:szCs w:val="28"/>
                              </w:rPr>
                            </w:pPr>
                            <w:r w:rsidRPr="008261AA">
                              <w:rPr>
                                <w:rFonts w:ascii="Calibri" w:hAnsi="Calibri" w:cs="Calibri"/>
                                <w:b/>
                                <w:color w:val="000000"/>
                                <w:sz w:val="28"/>
                                <w:szCs w:val="28"/>
                              </w:rPr>
                              <w:t>REGISTRATION FORM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</w:tr>
      <w:tr w:rsidR="00B751F7" w:rsidRPr="00A92693" w14:paraId="4C413AC4" w14:textId="77777777" w:rsidTr="00CC5938">
        <w:trPr>
          <w:trHeight w:val="1968"/>
        </w:trPr>
        <w:tc>
          <w:tcPr>
            <w:tcW w:w="10306" w:type="dxa"/>
          </w:tcPr>
          <w:p w14:paraId="13A8C2AE" w14:textId="47521AA5" w:rsidR="00B751F7" w:rsidRPr="00A92693" w:rsidRDefault="007F5E20" w:rsidP="00CC5938">
            <w:pPr>
              <w:jc w:val="right"/>
              <w:rPr>
                <w:rFonts w:ascii="Calibri" w:hAnsi="Calibri" w:cs="Calibri"/>
                <w:sz w:val="20"/>
                <w:szCs w:val="20"/>
              </w:rPr>
            </w:pPr>
            <w:r w:rsidRPr="00A92693">
              <w:rPr>
                <w:rFonts w:ascii="Calibri" w:hAnsi="Calibri" w:cs="Calibri"/>
                <w:noProof/>
                <w:color w:val="000000"/>
              </w:rPr>
              <w:drawing>
                <wp:anchor distT="0" distB="0" distL="114300" distR="114300" simplePos="0" relativeHeight="251670536" behindDoc="0" locked="0" layoutInCell="1" allowOverlap="1" wp14:anchorId="33D4F55F" wp14:editId="447A9426">
                  <wp:simplePos x="0" y="0"/>
                  <wp:positionH relativeFrom="column">
                    <wp:posOffset>1165860</wp:posOffset>
                  </wp:positionH>
                  <wp:positionV relativeFrom="paragraph">
                    <wp:posOffset>-97155</wp:posOffset>
                  </wp:positionV>
                  <wp:extent cx="3513772" cy="851824"/>
                  <wp:effectExtent l="0" t="0" r="0" b="5715"/>
                  <wp:wrapNone/>
                  <wp:docPr id="1394652383" name="Picture 6" descr="A logo for a bicycle company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5750215" name="Picture 6" descr="A logo for a bicycle company&#10;&#10;AI-generated content may b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17">
                            <a:duotone>
                              <a:prstClr val="black"/>
                              <a:srgbClr val="FFFF00">
                                <a:tint val="45000"/>
                                <a:satMod val="400000"/>
                              </a:srgbClr>
                            </a:duotone>
                            <a:alphaModFix amt="24000"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13772" cy="851824"/>
                          </a:xfrm>
                          <a:prstGeom prst="ellipse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B751F7" w:rsidRPr="00A92693">
              <w:rPr>
                <w:rFonts w:ascii="Calibri" w:hAnsi="Calibri" w:cs="Calibri"/>
                <w:b/>
                <w:noProof/>
                <w:color w:val="000000"/>
              </w:rPr>
              <mc:AlternateContent>
                <mc:Choice Requires="wps">
                  <w:drawing>
                    <wp:anchor distT="0" distB="0" distL="114300" distR="114300" simplePos="0" relativeHeight="251660296" behindDoc="0" locked="0" layoutInCell="1" allowOverlap="1" wp14:anchorId="6876AB3D" wp14:editId="45271AC6">
                      <wp:simplePos x="0" y="0"/>
                      <wp:positionH relativeFrom="column">
                        <wp:posOffset>446405</wp:posOffset>
                      </wp:positionH>
                      <wp:positionV relativeFrom="paragraph">
                        <wp:posOffset>861604</wp:posOffset>
                      </wp:positionV>
                      <wp:extent cx="5016500" cy="368300"/>
                      <wp:effectExtent l="0" t="0" r="0" b="0"/>
                      <wp:wrapNone/>
                      <wp:docPr id="606747135" name="Rectangle 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016500" cy="368300"/>
                              </a:xfrm>
                              <a:prstGeom prst="rect">
                                <a:avLst/>
                              </a:prstGeom>
                              <a:gradFill flip="none" rotWithShape="1">
                                <a:gsLst>
                                  <a:gs pos="0">
                                    <a:sysClr val="window" lastClr="FFFFFF"/>
                                  </a:gs>
                                  <a:gs pos="26000">
                                    <a:srgbClr val="4472C4">
                                      <a:lumMod val="45000"/>
                                      <a:lumOff val="55000"/>
                                    </a:srgbClr>
                                  </a:gs>
                                  <a:gs pos="97000">
                                    <a:sysClr val="window" lastClr="FFFFFF"/>
                                  </a:gs>
                                  <a:gs pos="65000">
                                    <a:srgbClr val="4472C4">
                                      <a:lumMod val="30000"/>
                                      <a:lumOff val="70000"/>
                                    </a:srgbClr>
                                  </a:gs>
                                </a:gsLst>
                                <a:lin ang="5400000" scaled="1"/>
                                <a:tileRect/>
                              </a:gradFill>
                              <a:ln w="12700" cap="flat" cmpd="sng" algn="ctr">
                                <a:noFill/>
                                <a:prstDash val="solid"/>
                                <a:miter lim="800000"/>
                              </a:ln>
                              <a:effectLst/>
                            </wps:spPr>
                            <wps:txbx>
                              <w:txbxContent>
                                <w:p w14:paraId="59882CAC" w14:textId="77777777" w:rsidR="00B751F7" w:rsidRPr="008261AA" w:rsidRDefault="00B751F7" w:rsidP="00B751F7">
                                  <w:pPr>
                                    <w:jc w:val="center"/>
                                    <w:rPr>
                                      <w:rFonts w:ascii="Calibri" w:hAnsi="Calibri" w:cs="Calibri"/>
                                      <w:color w:val="000000"/>
                                      <w:sz w:val="28"/>
                                      <w:szCs w:val="28"/>
                                    </w:rPr>
                                  </w:pPr>
                                  <w:r w:rsidRPr="008261AA">
                                    <w:rPr>
                                      <w:rFonts w:ascii="Calibri" w:hAnsi="Calibri" w:cs="Calibri"/>
                                      <w:color w:val="000000"/>
                                      <w:sz w:val="28"/>
                                      <w:szCs w:val="28"/>
                                    </w:rPr>
                                    <w:t>Please read all instructions carefully before filling out the form.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6876AB3D" id="Rectangle 7" o:spid="_x0000_s1027" style="position:absolute;left:0;text-align:left;margin-left:35.15pt;margin-top:67.85pt;width:395pt;height:29pt;z-index:251660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" fillcolor="window" stroked="f" strokeweight="1pt">
                      <v:fill color2="window" rotate="t" colors="0 window;17039f #abc0e4;42598f #c7d5ed;63570f window" focus="100%" type="gradient"/>
                      <v:textbox>
                        <w:txbxContent>
                          <w:p w14:paraId="59882CAC" w14:textId="77777777" w:rsidR="00B751F7" w:rsidRPr="008261AA" w:rsidRDefault="00B751F7" w:rsidP="00B751F7">
                            <w:pPr>
                              <w:jc w:val="center"/>
                              <w:rPr>
                                <w:rFonts w:ascii="Calibri" w:hAnsi="Calibri" w:cs="Calibri"/>
                                <w:color w:val="000000"/>
                                <w:sz w:val="28"/>
                                <w:szCs w:val="28"/>
                              </w:rPr>
                            </w:pPr>
                            <w:r w:rsidRPr="008261AA">
                              <w:rPr>
                                <w:rFonts w:ascii="Calibri" w:hAnsi="Calibri" w:cs="Calibri"/>
                                <w:color w:val="000000"/>
                                <w:sz w:val="28"/>
                                <w:szCs w:val="28"/>
                              </w:rPr>
                              <w:t>Please read all instructions carefully before filling out the form.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</w:tr>
      <w:tr w:rsidR="00B751F7" w:rsidRPr="00A92693" w14:paraId="0948D15E" w14:textId="77777777" w:rsidTr="00CC5938">
        <w:trPr>
          <w:trHeight w:val="4506"/>
        </w:trPr>
        <w:tc>
          <w:tcPr>
            <w:tcW w:w="10306" w:type="dxa"/>
          </w:tcPr>
          <w:p w14:paraId="7D785BD3" w14:textId="77777777" w:rsidR="00B751F7" w:rsidRDefault="00B751F7" w:rsidP="00CC5938">
            <w:pPr>
              <w:spacing w:line="360" w:lineRule="auto"/>
              <w:rPr>
                <w:rFonts w:ascii="Calibri" w:hAnsi="Calibri" w:cs="Calibri"/>
                <w:b/>
                <w:color w:val="000000"/>
                <w:sz w:val="20"/>
                <w:szCs w:val="20"/>
              </w:rPr>
            </w:pPr>
          </w:p>
          <w:p w14:paraId="0D6799B4" w14:textId="77777777" w:rsidR="00B751F7" w:rsidRPr="00A92693" w:rsidRDefault="00B751F7" w:rsidP="00CC5938">
            <w:pPr>
              <w:spacing w:line="360" w:lineRule="auto"/>
              <w:rPr>
                <w:rFonts w:ascii="Calibri" w:hAnsi="Calibri" w:cs="Calibri"/>
                <w:b/>
                <w:color w:val="000000"/>
                <w:sz w:val="20"/>
                <w:szCs w:val="20"/>
              </w:rPr>
            </w:pPr>
            <w:r w:rsidRPr="00A92693">
              <w:rPr>
                <w:rFonts w:ascii="Calibri" w:hAnsi="Calibri" w:cs="Calibri"/>
                <w:b/>
                <w:color w:val="000000"/>
                <w:sz w:val="20"/>
                <w:szCs w:val="20"/>
              </w:rPr>
              <w:t>PERSONAL INFORMATION</w:t>
            </w:r>
          </w:p>
          <w:p w14:paraId="5A803F2B" w14:textId="77777777" w:rsidR="00B751F7" w:rsidRPr="00A92693" w:rsidRDefault="00B751F7" w:rsidP="00CC5938">
            <w:pPr>
              <w:spacing w:line="360" w:lineRule="auto"/>
              <w:rPr>
                <w:rFonts w:ascii="Calibri" w:hAnsi="Calibri" w:cs="Calibri"/>
                <w:b/>
                <w:color w:val="000000"/>
                <w:sz w:val="20"/>
                <w:szCs w:val="20"/>
              </w:rPr>
            </w:pPr>
            <w:r w:rsidRPr="00A92693">
              <w:rPr>
                <w:rFonts w:ascii="Calibri" w:hAnsi="Calibri" w:cs="Calibri"/>
                <w:b/>
                <w:noProof/>
                <w:color w:val="000000"/>
              </w:rPr>
              <mc:AlternateContent>
                <mc:Choice Requires="wps">
                  <w:drawing>
                    <wp:anchor distT="0" distB="0" distL="114300" distR="114300" simplePos="0" relativeHeight="251661320" behindDoc="0" locked="0" layoutInCell="1" allowOverlap="1" wp14:anchorId="6C9695C1" wp14:editId="67FC09B8">
                      <wp:simplePos x="0" y="0"/>
                      <wp:positionH relativeFrom="column">
                        <wp:posOffset>757187</wp:posOffset>
                      </wp:positionH>
                      <wp:positionV relativeFrom="paragraph">
                        <wp:posOffset>199930</wp:posOffset>
                      </wp:positionV>
                      <wp:extent cx="3568700" cy="311785"/>
                      <wp:effectExtent l="0" t="0" r="12700" b="12065"/>
                      <wp:wrapNone/>
                      <wp:docPr id="1350817908" name="Rectangle 1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568700" cy="311785"/>
                              </a:xfrm>
                              <a:prstGeom prst="rect">
                                <a:avLst/>
                              </a:prstGeom>
                              <a:pattFill prst="openDmnd">
                                <a:fgClr>
                                  <a:sysClr val="window" lastClr="FFFFFF"/>
                                </a:fgClr>
                                <a:bgClr>
                                  <a:srgbClr val="E7E6E6"/>
                                </a:bgClr>
                              </a:pattFill>
                              <a:ln w="12700" cap="flat" cmpd="sng" algn="ctr">
                                <a:solidFill>
                                  <a:srgbClr val="E7E6E6">
                                    <a:lumMod val="9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txbx>
                              <w:txbxContent>
                                <w:p w14:paraId="5826AB62" w14:textId="77777777" w:rsidR="00B751F7" w:rsidRPr="00F562F3" w:rsidRDefault="00B751F7" w:rsidP="00B751F7">
                                  <w:pPr>
                                    <w:rPr>
                                      <w:rFonts w:ascii="Calibri" w:hAnsi="Calibri" w:cs="Calibri"/>
                                      <w:color w:val="000000"/>
                                      <w:sz w:val="22"/>
                                      <w:szCs w:val="22"/>
                                    </w:rPr>
                                  </w:pPr>
                                  <w:r w:rsidRPr="00F562F3">
                                    <w:rPr>
                                      <w:rFonts w:ascii="Calibri" w:hAnsi="Calibri" w:cs="Calibri"/>
                                      <w:color w:val="000000"/>
                                      <w:sz w:val="22"/>
                                      <w:szCs w:val="22"/>
                                    </w:rPr>
                                    <w:t>Andrew Fuller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6C9695C1" id="Rectangle 13" o:spid="_x0000_s1028" style="position:absolute;margin-left:59.6pt;margin-top:15.75pt;width:281pt;height:24.55pt;z-index:251661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" fillcolor="window" strokecolor="#d0cece" strokeweight="1pt">
                      <v:fill r:id="rId18" o:title="" color2="#e7e6e6" type="pattern"/>
                      <v:textbox>
                        <w:txbxContent>
                          <w:p w14:paraId="5826AB62" w14:textId="77777777" w:rsidR="00B751F7" w:rsidRPr="00F562F3" w:rsidRDefault="00B751F7" w:rsidP="00B751F7">
                            <w:pPr>
                              <w:rPr>
                                <w:rFonts w:ascii="Calibri" w:hAnsi="Calibri" w:cs="Calibri"/>
                                <w:color w:val="000000"/>
                                <w:sz w:val="22"/>
                                <w:szCs w:val="22"/>
                              </w:rPr>
                            </w:pPr>
                            <w:r w:rsidRPr="00F562F3">
                              <w:rPr>
                                <w:rFonts w:ascii="Calibri" w:hAnsi="Calibri" w:cs="Calibri"/>
                                <w:color w:val="000000"/>
                                <w:sz w:val="22"/>
                                <w:szCs w:val="22"/>
                              </w:rPr>
                              <w:t>Andrew Fuller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  <w:p w14:paraId="050437FB" w14:textId="77777777" w:rsidR="00B751F7" w:rsidRPr="00A92693" w:rsidRDefault="00B751F7" w:rsidP="00CC5938">
            <w:pPr>
              <w:spacing w:line="720" w:lineRule="auto"/>
              <w:rPr>
                <w:rFonts w:ascii="Calibri" w:hAnsi="Calibri" w:cs="Calibri"/>
                <w:b/>
                <w:color w:val="000000"/>
                <w:sz w:val="20"/>
                <w:szCs w:val="20"/>
              </w:rPr>
            </w:pPr>
            <w:r w:rsidRPr="00A92693">
              <w:rPr>
                <w:rFonts w:ascii="Calibri" w:hAnsi="Calibri" w:cs="Calibri"/>
                <w:b/>
                <w:noProof/>
                <w:color w:val="000000"/>
              </w:rPr>
              <mc:AlternateContent>
                <mc:Choice Requires="wps">
                  <w:drawing>
                    <wp:anchor distT="0" distB="0" distL="114300" distR="114300" simplePos="0" relativeHeight="251662344" behindDoc="0" locked="0" layoutInCell="1" allowOverlap="1" wp14:anchorId="4B0DB461" wp14:editId="67CDD397">
                      <wp:simplePos x="0" y="0"/>
                      <wp:positionH relativeFrom="column">
                        <wp:posOffset>757187</wp:posOffset>
                      </wp:positionH>
                      <wp:positionV relativeFrom="paragraph">
                        <wp:posOffset>446945</wp:posOffset>
                      </wp:positionV>
                      <wp:extent cx="3568700" cy="311150"/>
                      <wp:effectExtent l="0" t="0" r="12700" b="12700"/>
                      <wp:wrapNone/>
                      <wp:docPr id="610969789" name="Rectangle 1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568700" cy="311150"/>
                              </a:xfrm>
                              <a:prstGeom prst="rect">
                                <a:avLst/>
                              </a:prstGeom>
                              <a:pattFill prst="openDmnd">
                                <a:fgClr>
                                  <a:sysClr val="window" lastClr="FFFFFF"/>
                                </a:fgClr>
                                <a:bgClr>
                                  <a:srgbClr val="E7E6E6"/>
                                </a:bgClr>
                              </a:pattFill>
                              <a:ln w="12700" cap="flat" cmpd="sng" algn="ctr">
                                <a:solidFill>
                                  <a:srgbClr val="E7E6E6">
                                    <a:lumMod val="9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txbx>
                              <w:txbxContent>
                                <w:p w14:paraId="5E89B3D4" w14:textId="77777777" w:rsidR="00B751F7" w:rsidRPr="00F562F3" w:rsidRDefault="00B751F7" w:rsidP="00B751F7">
                                  <w:pPr>
                                    <w:rPr>
                                      <w:rFonts w:ascii="Calibri" w:hAnsi="Calibri" w:cs="Calibri"/>
                                      <w:color w:val="000000"/>
                                      <w:sz w:val="22"/>
                                      <w:szCs w:val="22"/>
                                    </w:rPr>
                                  </w:pPr>
                                  <w:r w:rsidRPr="00F562F3">
                                    <w:rPr>
                                      <w:rFonts w:ascii="Calibri" w:hAnsi="Calibri" w:cs="Calibri"/>
                                      <w:color w:val="000000"/>
                                      <w:sz w:val="22"/>
                                      <w:szCs w:val="22"/>
                                    </w:rPr>
                                    <w:t>908 W. Capital Way</w:t>
                                  </w:r>
                                </w:p>
                                <w:p w14:paraId="63C4B510" w14:textId="77777777" w:rsidR="00B751F7" w:rsidRPr="008261AA" w:rsidRDefault="00B751F7" w:rsidP="00B751F7">
                                  <w:pPr>
                                    <w:rPr>
                                      <w:color w:val="000000"/>
                                    </w:rPr>
                                  </w:pPr>
                                </w:p>
                                <w:p w14:paraId="0C6319FB" w14:textId="77777777" w:rsidR="00B751F7" w:rsidRDefault="00B751F7" w:rsidP="00B751F7"/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4B0DB461" id="_x0000_s1029" style="position:absolute;margin-left:59.6pt;margin-top:35.2pt;width:281pt;height:24.5pt;z-index:251662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" fillcolor="window" strokecolor="#d0cece" strokeweight="1pt">
                      <v:fill r:id="rId18" o:title="" color2="#e7e6e6" type="pattern"/>
                      <v:textbox>
                        <w:txbxContent>
                          <w:p w14:paraId="5E89B3D4" w14:textId="77777777" w:rsidR="00B751F7" w:rsidRPr="00F562F3" w:rsidRDefault="00B751F7" w:rsidP="00B751F7">
                            <w:pPr>
                              <w:rPr>
                                <w:rFonts w:ascii="Calibri" w:hAnsi="Calibri" w:cs="Calibri"/>
                                <w:color w:val="000000"/>
                                <w:sz w:val="22"/>
                                <w:szCs w:val="22"/>
                              </w:rPr>
                            </w:pPr>
                            <w:r w:rsidRPr="00F562F3">
                              <w:rPr>
                                <w:rFonts w:ascii="Calibri" w:hAnsi="Calibri" w:cs="Calibri"/>
                                <w:color w:val="000000"/>
                                <w:sz w:val="22"/>
                                <w:szCs w:val="22"/>
                              </w:rPr>
                              <w:t>908 W. Capital Way</w:t>
                            </w:r>
                          </w:p>
                          <w:p w14:paraId="63C4B510" w14:textId="77777777" w:rsidR="00B751F7" w:rsidRPr="008261AA" w:rsidRDefault="00B751F7" w:rsidP="00B751F7">
                            <w:pPr>
                              <w:rPr>
                                <w:color w:val="000000"/>
                              </w:rPr>
                            </w:pPr>
                          </w:p>
                          <w:p w14:paraId="0C6319FB" w14:textId="77777777" w:rsidR="00B751F7" w:rsidRDefault="00B751F7" w:rsidP="00B751F7"/>
                        </w:txbxContent>
                      </v:textbox>
                    </v:rect>
                  </w:pict>
                </mc:Fallback>
              </mc:AlternateContent>
            </w:r>
            <w:r w:rsidRPr="00A92693">
              <w:rPr>
                <w:rFonts w:ascii="Calibri" w:hAnsi="Calibri" w:cs="Calibri"/>
                <w:b/>
                <w:color w:val="000000"/>
                <w:sz w:val="20"/>
                <w:szCs w:val="20"/>
              </w:rPr>
              <w:t xml:space="preserve">Name      </w:t>
            </w:r>
            <w:proofErr w:type="gramStart"/>
            <w:r w:rsidRPr="00A92693">
              <w:rPr>
                <w:rFonts w:ascii="Calibri" w:hAnsi="Calibri" w:cs="Calibri"/>
                <w:b/>
                <w:color w:val="000000"/>
                <w:sz w:val="20"/>
                <w:szCs w:val="20"/>
              </w:rPr>
              <w:t xml:space="preserve">  :</w:t>
            </w:r>
            <w:proofErr w:type="gramEnd"/>
            <w:r w:rsidRPr="00A92693">
              <w:rPr>
                <w:rFonts w:ascii="Calibri" w:hAnsi="Calibri" w:cs="Calibri"/>
                <w:b/>
                <w:color w:val="000000"/>
                <w:sz w:val="20"/>
                <w:szCs w:val="20"/>
              </w:rPr>
              <w:t xml:space="preserve">  </w:t>
            </w:r>
          </w:p>
          <w:p w14:paraId="0DE4461E" w14:textId="77777777" w:rsidR="00B751F7" w:rsidRPr="00A92693" w:rsidRDefault="00B751F7" w:rsidP="00CC5938">
            <w:pPr>
              <w:spacing w:line="720" w:lineRule="auto"/>
              <w:rPr>
                <w:rFonts w:ascii="Calibri" w:hAnsi="Calibri" w:cs="Calibri"/>
                <w:b/>
                <w:color w:val="000000"/>
                <w:sz w:val="20"/>
                <w:szCs w:val="20"/>
              </w:rPr>
            </w:pPr>
            <w:r w:rsidRPr="00A92693">
              <w:rPr>
                <w:rFonts w:ascii="Calibri" w:hAnsi="Calibri" w:cs="Calibri"/>
                <w:b/>
                <w:noProof/>
                <w:color w:val="000000"/>
              </w:rPr>
              <mc:AlternateContent>
                <mc:Choice Requires="wps">
                  <w:drawing>
                    <wp:anchor distT="0" distB="0" distL="114300" distR="114300" simplePos="0" relativeHeight="251665416" behindDoc="0" locked="0" layoutInCell="1" allowOverlap="1" wp14:anchorId="5E3B2657" wp14:editId="1E3AB352">
                      <wp:simplePos x="0" y="0"/>
                      <wp:positionH relativeFrom="column">
                        <wp:posOffset>757187</wp:posOffset>
                      </wp:positionH>
                      <wp:positionV relativeFrom="paragraph">
                        <wp:posOffset>423450</wp:posOffset>
                      </wp:positionV>
                      <wp:extent cx="3568700" cy="311150"/>
                      <wp:effectExtent l="0" t="0" r="12700" b="12700"/>
                      <wp:wrapNone/>
                      <wp:docPr id="1042276432" name="Rectangle 1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568700" cy="311150"/>
                              </a:xfrm>
                              <a:prstGeom prst="rect">
                                <a:avLst/>
                              </a:prstGeom>
                              <a:pattFill prst="openDmnd">
                                <a:fgClr>
                                  <a:sysClr val="window" lastClr="FFFFFF"/>
                                </a:fgClr>
                                <a:bgClr>
                                  <a:srgbClr val="E7E6E6"/>
                                </a:bgClr>
                              </a:pattFill>
                              <a:ln w="12700" cap="flat" cmpd="sng" algn="ctr">
                                <a:solidFill>
                                  <a:srgbClr val="E7E6E6">
                                    <a:lumMod val="9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txbx>
                              <w:txbxContent>
                                <w:p w14:paraId="50E86CA1" w14:textId="77777777" w:rsidR="00B751F7" w:rsidRPr="00F562F3" w:rsidRDefault="00B751F7" w:rsidP="00B751F7">
                                  <w:pPr>
                                    <w:rPr>
                                      <w:rFonts w:ascii="Calibri" w:hAnsi="Calibri" w:cs="Calibri"/>
                                      <w:color w:val="000000"/>
                                      <w:sz w:val="22"/>
                                      <w:szCs w:val="22"/>
                                    </w:rPr>
                                  </w:pPr>
                                  <w:r w:rsidRPr="00F562F3">
                                    <w:rPr>
                                      <w:rFonts w:ascii="Calibri" w:hAnsi="Calibri" w:cs="Calibri"/>
                                      <w:color w:val="000000"/>
                                      <w:sz w:val="22"/>
                                      <w:szCs w:val="22"/>
                                    </w:rPr>
                                    <w:t>WA, USA.</w:t>
                                  </w:r>
                                </w:p>
                                <w:p w14:paraId="7F9C2A09" w14:textId="77777777" w:rsidR="00B751F7" w:rsidRPr="008261AA" w:rsidRDefault="00B751F7" w:rsidP="00B751F7">
                                  <w:pPr>
                                    <w:rPr>
                                      <w:color w:val="000000"/>
                                    </w:rPr>
                                  </w:pPr>
                                </w:p>
                                <w:p w14:paraId="25059B66" w14:textId="77777777" w:rsidR="00B751F7" w:rsidRDefault="00B751F7" w:rsidP="00B751F7"/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5E3B2657" id="_x0000_s1030" style="position:absolute;margin-left:59.6pt;margin-top:33.35pt;width:281pt;height:24.5pt;z-index:251665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" fillcolor="window" strokecolor="#d0cece" strokeweight="1pt">
                      <v:fill r:id="rId18" o:title="" color2="#e7e6e6" type="pattern"/>
                      <v:textbox>
                        <w:txbxContent>
                          <w:p w14:paraId="50E86CA1" w14:textId="77777777" w:rsidR="00B751F7" w:rsidRPr="00F562F3" w:rsidRDefault="00B751F7" w:rsidP="00B751F7">
                            <w:pPr>
                              <w:rPr>
                                <w:rFonts w:ascii="Calibri" w:hAnsi="Calibri" w:cs="Calibri"/>
                                <w:color w:val="000000"/>
                                <w:sz w:val="22"/>
                                <w:szCs w:val="22"/>
                              </w:rPr>
                            </w:pPr>
                            <w:r w:rsidRPr="00F562F3">
                              <w:rPr>
                                <w:rFonts w:ascii="Calibri" w:hAnsi="Calibri" w:cs="Calibri"/>
                                <w:color w:val="000000"/>
                                <w:sz w:val="22"/>
                                <w:szCs w:val="22"/>
                              </w:rPr>
                              <w:t>WA, USA.</w:t>
                            </w:r>
                          </w:p>
                          <w:p w14:paraId="7F9C2A09" w14:textId="77777777" w:rsidR="00B751F7" w:rsidRPr="008261AA" w:rsidRDefault="00B751F7" w:rsidP="00B751F7">
                            <w:pPr>
                              <w:rPr>
                                <w:color w:val="000000"/>
                              </w:rPr>
                            </w:pPr>
                          </w:p>
                          <w:p w14:paraId="25059B66" w14:textId="77777777" w:rsidR="00B751F7" w:rsidRDefault="00B751F7" w:rsidP="00B751F7"/>
                        </w:txbxContent>
                      </v:textbox>
                    </v:rect>
                  </w:pict>
                </mc:Fallback>
              </mc:AlternateContent>
            </w:r>
            <w:r w:rsidRPr="00A92693">
              <w:rPr>
                <w:rFonts w:ascii="Calibri" w:hAnsi="Calibri" w:cs="Calibri"/>
                <w:b/>
                <w:color w:val="000000"/>
                <w:sz w:val="20"/>
                <w:szCs w:val="20"/>
              </w:rPr>
              <w:t xml:space="preserve">Address </w:t>
            </w:r>
            <w:proofErr w:type="gramStart"/>
            <w:r w:rsidRPr="00A92693">
              <w:rPr>
                <w:rFonts w:ascii="Calibri" w:hAnsi="Calibri" w:cs="Calibri"/>
                <w:b/>
                <w:color w:val="000000"/>
                <w:sz w:val="20"/>
                <w:szCs w:val="20"/>
              </w:rPr>
              <w:t>1 :</w:t>
            </w:r>
            <w:proofErr w:type="gramEnd"/>
          </w:p>
          <w:p w14:paraId="0962ADA4" w14:textId="77777777" w:rsidR="00B751F7" w:rsidRPr="00A92693" w:rsidRDefault="00B751F7" w:rsidP="00CC5938">
            <w:pPr>
              <w:spacing w:line="720" w:lineRule="auto"/>
              <w:rPr>
                <w:rFonts w:ascii="Calibri" w:hAnsi="Calibri" w:cs="Calibri"/>
                <w:b/>
                <w:color w:val="000000"/>
                <w:sz w:val="20"/>
                <w:szCs w:val="20"/>
              </w:rPr>
            </w:pPr>
            <w:r w:rsidRPr="00A92693">
              <w:rPr>
                <w:rFonts w:ascii="Calibri" w:hAnsi="Calibri" w:cs="Calibri"/>
                <w:b/>
                <w:noProof/>
                <w:color w:val="000000"/>
              </w:rPr>
              <mc:AlternateContent>
                <mc:Choice Requires="wps">
                  <w:drawing>
                    <wp:anchor distT="0" distB="0" distL="114300" distR="114300" simplePos="0" relativeHeight="251664392" behindDoc="0" locked="0" layoutInCell="1" allowOverlap="1" wp14:anchorId="4CFE10DA" wp14:editId="49D960A6">
                      <wp:simplePos x="0" y="0"/>
                      <wp:positionH relativeFrom="column">
                        <wp:posOffset>757187</wp:posOffset>
                      </wp:positionH>
                      <wp:positionV relativeFrom="paragraph">
                        <wp:posOffset>452660</wp:posOffset>
                      </wp:positionV>
                      <wp:extent cx="3568700" cy="322580"/>
                      <wp:effectExtent l="0" t="0" r="12700" b="20320"/>
                      <wp:wrapNone/>
                      <wp:docPr id="400822684" name="Rectangle 1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568700" cy="322580"/>
                              </a:xfrm>
                              <a:prstGeom prst="rect">
                                <a:avLst/>
                              </a:prstGeom>
                              <a:pattFill prst="openDmnd">
                                <a:fgClr>
                                  <a:sysClr val="window" lastClr="FFFFFF"/>
                                </a:fgClr>
                                <a:bgClr>
                                  <a:srgbClr val="E7E6E6"/>
                                </a:bgClr>
                              </a:pattFill>
                              <a:ln w="12700" cap="flat" cmpd="sng" algn="ctr">
                                <a:solidFill>
                                  <a:srgbClr val="E7E6E6">
                                    <a:lumMod val="9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txbx>
                              <w:txbxContent>
                                <w:p w14:paraId="632762E8" w14:textId="77777777" w:rsidR="00B751F7" w:rsidRPr="00F562F3" w:rsidRDefault="00B751F7" w:rsidP="00B751F7">
                                  <w:pPr>
                                    <w:rPr>
                                      <w:rFonts w:ascii="Calibri" w:hAnsi="Calibri" w:cs="Calibri"/>
                                      <w:color w:val="000000"/>
                                      <w:sz w:val="22"/>
                                      <w:szCs w:val="22"/>
                                    </w:rPr>
                                  </w:pPr>
                                  <w:hyperlink r:id="rId19" w:history="1">
                                    <w:r w:rsidRPr="00F562F3">
                                      <w:rPr>
                                        <w:rStyle w:val="Hyperlink"/>
                                        <w:rFonts w:ascii="Calibri" w:hAnsi="Calibri" w:cs="Calibri"/>
                                        <w:sz w:val="22"/>
                                        <w:szCs w:val="22"/>
                                      </w:rPr>
                                      <w:t>andrew@gmail.com</w:t>
                                    </w:r>
                                  </w:hyperlink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4CFE10DA" id="_x0000_s1031" style="position:absolute;margin-left:59.6pt;margin-top:35.65pt;width:281pt;height:25.4pt;z-index:251664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" fillcolor="window" strokecolor="#d0cece" strokeweight="1pt">
                      <v:fill r:id="rId18" o:title="" color2="#e7e6e6" type="pattern"/>
                      <v:textbox>
                        <w:txbxContent>
                          <w:p w14:paraId="632762E8" w14:textId="77777777" w:rsidR="00B751F7" w:rsidRPr="00F562F3" w:rsidRDefault="00B751F7" w:rsidP="00B751F7">
                            <w:pPr>
                              <w:rPr>
                                <w:rFonts w:ascii="Calibri" w:hAnsi="Calibri" w:cs="Calibri"/>
                                <w:color w:val="000000"/>
                                <w:sz w:val="22"/>
                                <w:szCs w:val="22"/>
                              </w:rPr>
                            </w:pPr>
                            <w:hyperlink r:id="rId20" w:history="1">
                              <w:r w:rsidRPr="00F562F3">
                                <w:rPr>
                                  <w:rStyle w:val="Hyperlink"/>
                                  <w:rFonts w:ascii="Calibri" w:hAnsi="Calibri" w:cs="Calibri"/>
                                  <w:sz w:val="22"/>
                                  <w:szCs w:val="22"/>
                                </w:rPr>
                                <w:t>andrew@gmail.com</w:t>
                              </w:r>
                            </w:hyperlink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Pr="00A92693">
              <w:rPr>
                <w:rFonts w:ascii="Calibri" w:hAnsi="Calibri" w:cs="Calibri"/>
                <w:b/>
                <w:color w:val="000000"/>
                <w:sz w:val="20"/>
                <w:szCs w:val="20"/>
              </w:rPr>
              <w:t xml:space="preserve">Address </w:t>
            </w:r>
            <w:proofErr w:type="gramStart"/>
            <w:r w:rsidRPr="00A92693">
              <w:rPr>
                <w:rFonts w:ascii="Calibri" w:hAnsi="Calibri" w:cs="Calibri"/>
                <w:b/>
                <w:color w:val="000000"/>
                <w:sz w:val="20"/>
                <w:szCs w:val="20"/>
              </w:rPr>
              <w:t>2 :</w:t>
            </w:r>
            <w:proofErr w:type="gramEnd"/>
          </w:p>
          <w:p w14:paraId="29AC1DA8" w14:textId="77777777" w:rsidR="00B751F7" w:rsidRPr="00A92693" w:rsidRDefault="00B751F7" w:rsidP="00CC5938">
            <w:pPr>
              <w:spacing w:line="720" w:lineRule="auto"/>
              <w:rPr>
                <w:rFonts w:ascii="Calibri" w:hAnsi="Calibri" w:cs="Calibri"/>
                <w:b/>
                <w:color w:val="000000"/>
                <w:sz w:val="20"/>
                <w:szCs w:val="20"/>
              </w:rPr>
            </w:pPr>
            <w:r w:rsidRPr="00A92693">
              <w:rPr>
                <w:rFonts w:ascii="Calibri" w:hAnsi="Calibri" w:cs="Calibri"/>
                <w:b/>
                <w:noProof/>
                <w:color w:val="000000"/>
              </w:rPr>
              <mc:AlternateContent>
                <mc:Choice Requires="wps">
                  <w:drawing>
                    <wp:anchor distT="0" distB="0" distL="114300" distR="114300" simplePos="0" relativeHeight="251663368" behindDoc="0" locked="0" layoutInCell="1" allowOverlap="1" wp14:anchorId="335D97E6" wp14:editId="289912FF">
                      <wp:simplePos x="0" y="0"/>
                      <wp:positionH relativeFrom="column">
                        <wp:posOffset>757187</wp:posOffset>
                      </wp:positionH>
                      <wp:positionV relativeFrom="paragraph">
                        <wp:posOffset>413290</wp:posOffset>
                      </wp:positionV>
                      <wp:extent cx="3568700" cy="327025"/>
                      <wp:effectExtent l="0" t="0" r="12700" b="15875"/>
                      <wp:wrapNone/>
                      <wp:docPr id="1323672011" name="Rectangle 1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568700" cy="327025"/>
                              </a:xfrm>
                              <a:prstGeom prst="rect">
                                <a:avLst/>
                              </a:prstGeom>
                              <a:pattFill prst="openDmnd">
                                <a:fgClr>
                                  <a:sysClr val="window" lastClr="FFFFFF"/>
                                </a:fgClr>
                                <a:bgClr>
                                  <a:srgbClr val="E7E6E6"/>
                                </a:bgClr>
                              </a:pattFill>
                              <a:ln w="12700" cap="flat" cmpd="sng" algn="ctr">
                                <a:solidFill>
                                  <a:srgbClr val="E7E6E6">
                                    <a:lumMod val="9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txbx>
                              <w:txbxContent>
                                <w:p w14:paraId="790A49BA" w14:textId="77777777" w:rsidR="00B751F7" w:rsidRPr="00F562F3" w:rsidRDefault="00B751F7" w:rsidP="00B751F7">
                                  <w:pPr>
                                    <w:rPr>
                                      <w:rFonts w:ascii="Calibri" w:hAnsi="Calibri" w:cs="Calibri"/>
                                      <w:color w:val="000000"/>
                                      <w:sz w:val="22"/>
                                      <w:szCs w:val="22"/>
                                    </w:rPr>
                                  </w:pPr>
                                  <w:r w:rsidRPr="00F562F3">
                                    <w:rPr>
                                      <w:rFonts w:ascii="Calibri" w:hAnsi="Calibri" w:cs="Calibri"/>
                                      <w:color w:val="000000"/>
                                      <w:sz w:val="22"/>
                                      <w:szCs w:val="22"/>
                                    </w:rPr>
                                    <w:t>+122-2222222</w:t>
                                  </w:r>
                                </w:p>
                                <w:p w14:paraId="1ABB508B" w14:textId="77777777" w:rsidR="00B751F7" w:rsidRPr="008261AA" w:rsidRDefault="00B751F7" w:rsidP="00B751F7">
                                  <w:pPr>
                                    <w:rPr>
                                      <w:color w:val="000000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335D97E6" id="_x0000_s1032" style="position:absolute;margin-left:59.6pt;margin-top:32.55pt;width:281pt;height:25.75pt;z-index:251663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" fillcolor="window" strokecolor="#d0cece" strokeweight="1pt">
                      <v:fill r:id="rId18" o:title="" color2="#e7e6e6" type="pattern"/>
                      <v:textbox>
                        <w:txbxContent>
                          <w:p w14:paraId="790A49BA" w14:textId="77777777" w:rsidR="00B751F7" w:rsidRPr="00F562F3" w:rsidRDefault="00B751F7" w:rsidP="00B751F7">
                            <w:pPr>
                              <w:rPr>
                                <w:rFonts w:ascii="Calibri" w:hAnsi="Calibri" w:cs="Calibri"/>
                                <w:color w:val="000000"/>
                                <w:sz w:val="22"/>
                                <w:szCs w:val="22"/>
                              </w:rPr>
                            </w:pPr>
                            <w:r w:rsidRPr="00F562F3">
                              <w:rPr>
                                <w:rFonts w:ascii="Calibri" w:hAnsi="Calibri" w:cs="Calibri"/>
                                <w:color w:val="000000"/>
                                <w:sz w:val="22"/>
                                <w:szCs w:val="22"/>
                              </w:rPr>
                              <w:t>+122-2222222</w:t>
                            </w:r>
                          </w:p>
                          <w:p w14:paraId="1ABB508B" w14:textId="77777777" w:rsidR="00B751F7" w:rsidRPr="008261AA" w:rsidRDefault="00B751F7" w:rsidP="00B751F7">
                            <w:pPr>
                              <w:rPr>
                                <w:color w:val="000000"/>
                              </w:rPr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Pr="00A92693">
              <w:rPr>
                <w:rFonts w:ascii="Calibri" w:hAnsi="Calibri" w:cs="Calibri"/>
                <w:b/>
                <w:color w:val="000000"/>
                <w:sz w:val="20"/>
                <w:szCs w:val="20"/>
              </w:rPr>
              <w:t xml:space="preserve">Email       </w:t>
            </w:r>
            <w:proofErr w:type="gramStart"/>
            <w:r w:rsidRPr="00A92693">
              <w:rPr>
                <w:rFonts w:ascii="Calibri" w:hAnsi="Calibri" w:cs="Calibri"/>
                <w:b/>
                <w:color w:val="000000"/>
                <w:sz w:val="20"/>
                <w:szCs w:val="20"/>
              </w:rPr>
              <w:t xml:space="preserve">  :</w:t>
            </w:r>
            <w:proofErr w:type="gramEnd"/>
            <w:r w:rsidRPr="00A92693">
              <w:rPr>
                <w:rFonts w:ascii="Calibri" w:hAnsi="Calibri" w:cs="Calibri"/>
                <w:b/>
                <w:color w:val="000000"/>
                <w:sz w:val="20"/>
                <w:szCs w:val="20"/>
              </w:rPr>
              <w:t xml:space="preserve"> </w:t>
            </w:r>
          </w:p>
          <w:p w14:paraId="4AFA8EE5" w14:textId="77777777" w:rsidR="00B751F7" w:rsidRPr="00A92693" w:rsidRDefault="00B751F7" w:rsidP="00CC5938">
            <w:pPr>
              <w:rPr>
                <w:rFonts w:ascii="Calibri" w:hAnsi="Calibri" w:cs="Calibri"/>
                <w:sz w:val="20"/>
                <w:szCs w:val="20"/>
              </w:rPr>
            </w:pPr>
            <w:r w:rsidRPr="00A92693">
              <w:rPr>
                <w:rFonts w:ascii="Calibri" w:hAnsi="Calibri" w:cs="Calibri"/>
                <w:b/>
                <w:color w:val="000000"/>
                <w:sz w:val="20"/>
                <w:szCs w:val="20"/>
              </w:rPr>
              <w:t xml:space="preserve">Phone     </w:t>
            </w:r>
            <w:proofErr w:type="gramStart"/>
            <w:r w:rsidRPr="00A92693">
              <w:rPr>
                <w:rFonts w:ascii="Calibri" w:hAnsi="Calibri" w:cs="Calibri"/>
                <w:b/>
                <w:color w:val="000000"/>
                <w:sz w:val="20"/>
                <w:szCs w:val="20"/>
              </w:rPr>
              <w:t xml:space="preserve">  :</w:t>
            </w:r>
            <w:proofErr w:type="gramEnd"/>
            <w:r w:rsidRPr="00A92693">
              <w:rPr>
                <w:rFonts w:ascii="Calibri" w:hAnsi="Calibri" w:cs="Calibri"/>
                <w:b/>
                <w:color w:val="000000"/>
                <w:sz w:val="20"/>
                <w:szCs w:val="20"/>
              </w:rPr>
              <w:br/>
            </w:r>
          </w:p>
        </w:tc>
      </w:tr>
      <w:tr w:rsidR="00B751F7" w:rsidRPr="00A92693" w14:paraId="460342C2" w14:textId="77777777" w:rsidTr="00CC5938">
        <w:trPr>
          <w:trHeight w:val="2402"/>
        </w:trPr>
        <w:tc>
          <w:tcPr>
            <w:tcW w:w="10306" w:type="dxa"/>
          </w:tcPr>
          <w:p w14:paraId="4994C563" w14:textId="77777777" w:rsidR="00B751F7" w:rsidRDefault="00B751F7" w:rsidP="00CC5938">
            <w:pPr>
              <w:spacing w:line="360" w:lineRule="auto"/>
              <w:rPr>
                <w:rFonts w:ascii="Calibri" w:hAnsi="Calibri" w:cs="Calibri"/>
                <w:b/>
                <w:color w:val="000000"/>
                <w:sz w:val="20"/>
                <w:szCs w:val="20"/>
              </w:rPr>
            </w:pPr>
          </w:p>
          <w:p w14:paraId="6B653051" w14:textId="77777777" w:rsidR="00B751F7" w:rsidRPr="00A92693" w:rsidRDefault="00B751F7" w:rsidP="00CC5938">
            <w:pPr>
              <w:rPr>
                <w:rFonts w:ascii="Calibri" w:hAnsi="Calibri" w:cs="Calibri"/>
                <w:b/>
                <w:color w:val="000000"/>
                <w:sz w:val="20"/>
                <w:szCs w:val="20"/>
              </w:rPr>
            </w:pPr>
            <w:r w:rsidRPr="00A92693">
              <w:rPr>
                <w:rFonts w:ascii="Calibri" w:hAnsi="Calibri" w:cs="Calibri"/>
                <w:b/>
                <w:color w:val="000000"/>
                <w:sz w:val="20"/>
                <w:szCs w:val="20"/>
              </w:rPr>
              <w:t>APPROVAL WORKFLOW</w:t>
            </w:r>
          </w:p>
          <w:p w14:paraId="23FB8CF6" w14:textId="77777777" w:rsidR="00B751F7" w:rsidRPr="00A92693" w:rsidRDefault="00B751F7" w:rsidP="00CC5938">
            <w:pPr>
              <w:rPr>
                <w:rFonts w:ascii="Calibri" w:hAnsi="Calibri" w:cs="Calibri"/>
                <w:sz w:val="20"/>
                <w:szCs w:val="20"/>
              </w:rPr>
            </w:pPr>
            <w:r w:rsidRPr="00A92693">
              <w:rPr>
                <w:rFonts w:ascii="Calibri" w:hAnsi="Calibri" w:cs="Calibri"/>
                <w:noProof/>
              </w:rPr>
              <mc:AlternateContent>
                <mc:Choice Requires="wpc">
                  <w:drawing>
                    <wp:anchor distT="0" distB="0" distL="114300" distR="114300" simplePos="0" relativeHeight="251666440" behindDoc="0" locked="0" layoutInCell="1" allowOverlap="1" wp14:anchorId="137A7C35" wp14:editId="5CFBC03D">
                      <wp:simplePos x="0" y="0"/>
                      <wp:positionH relativeFrom="page">
                        <wp:posOffset>115102</wp:posOffset>
                      </wp:positionH>
                      <wp:positionV relativeFrom="page">
                        <wp:posOffset>548439</wp:posOffset>
                      </wp:positionV>
                      <wp:extent cx="5346700" cy="901700"/>
                      <wp:effectExtent l="0" t="0" r="6350" b="0"/>
                      <wp:wrapNone/>
                      <wp:docPr id="443213140" name="Canvas 13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solidFill>
                                <a:schemeClr val="bg2"/>
                              </a:solidFill>
                            </wpc:bg>
                            <wpc:whole/>
                            <wps:wsp>
                              <wps:cNvPr id="1530647049" name="Arrow: Right 1530647049"/>
                              <wps:cNvSpPr/>
                              <wps:spPr>
                                <a:xfrm>
                                  <a:off x="1358900" y="254000"/>
                                  <a:ext cx="711200" cy="304800"/>
                                </a:xfrm>
                                <a:prstGeom prst="rightArrow">
                                  <a:avLst/>
                                </a:prstGeom>
                                <a:solidFill>
                                  <a:sysClr val="windowText" lastClr="000000">
                                    <a:lumMod val="50000"/>
                                    <a:lumOff val="50000"/>
                                  </a:sysClr>
                                </a:solidFill>
                                <a:ln w="12700" cap="flat" cmpd="sng" algn="ctr">
                                  <a:solidFill>
                                    <a:srgbClr val="4472C4">
                                      <a:shade val="15000"/>
                                    </a:srgbClr>
                                  </a:solidFill>
                                  <a:prstDash val="solid"/>
                                  <a:miter lim="800000"/>
                                </a:ln>
                                <a:effectLst/>
                              </wps:spPr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054819126" name="Rectangle 1054819126"/>
                              <wps:cNvSpPr/>
                              <wps:spPr>
                                <a:xfrm>
                                  <a:off x="2070099" y="172357"/>
                                  <a:ext cx="1154793" cy="588350"/>
                                </a:xfrm>
                                <a:prstGeom prst="rect">
                                  <a:avLst/>
                                </a:prstGeom>
                                <a:solidFill>
                                  <a:sysClr val="window" lastClr="FFFFFF">
                                    <a:lumMod val="95000"/>
                                  </a:sysClr>
                                </a:solidFill>
                                <a:ln w="12700" cap="flat" cmpd="sng" algn="ctr">
                                  <a:solidFill>
                                    <a:srgbClr val="4472C4">
                                      <a:shade val="15000"/>
                                    </a:srgbClr>
                                  </a:solidFill>
                                  <a:prstDash val="solid"/>
                                  <a:miter lim="800000"/>
                                </a:ln>
                                <a:effectLst/>
                              </wps:spPr>
                              <wps:txbx>
                                <w:txbxContent>
                                  <w:p w14:paraId="1F0DB499" w14:textId="77777777" w:rsidR="00B751F7" w:rsidRPr="008261AA" w:rsidRDefault="00B751F7" w:rsidP="00B751F7">
                                    <w:pPr>
                                      <w:jc w:val="center"/>
                                      <w:rPr>
                                        <w:rFonts w:ascii="Calibri" w:hAnsi="Calibri" w:cs="Calibri"/>
                                        <w:color w:val="000000"/>
                                      </w:rPr>
                                    </w:pPr>
                                    <w:r w:rsidRPr="008261AA">
                                      <w:rPr>
                                        <w:rFonts w:ascii="Calibri" w:hAnsi="Calibri" w:cs="Calibri"/>
                                        <w:color w:val="000000"/>
                                      </w:rPr>
                                      <w:t>Administrative review</w:t>
                                    </w:r>
                                  </w:p>
                                </w:txbxContent>
                              </wps:txbx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673773944" name="Arrow: Right 1673773944"/>
                              <wps:cNvSpPr/>
                              <wps:spPr>
                                <a:xfrm>
                                  <a:off x="3224892" y="254000"/>
                                  <a:ext cx="685799" cy="304800"/>
                                </a:xfrm>
                                <a:prstGeom prst="rightArrow">
                                  <a:avLst/>
                                </a:prstGeom>
                                <a:solidFill>
                                  <a:sysClr val="windowText" lastClr="000000">
                                    <a:lumMod val="50000"/>
                                    <a:lumOff val="50000"/>
                                  </a:sysClr>
                                </a:solidFill>
                                <a:ln w="12700" cap="flat" cmpd="sng" algn="ctr">
                                  <a:solidFill>
                                    <a:srgbClr val="4472C4">
                                      <a:shade val="15000"/>
                                    </a:srgbClr>
                                  </a:solidFill>
                                  <a:prstDash val="solid"/>
                                  <a:miter lim="800000"/>
                                </a:ln>
                                <a:effectLst/>
                              </wps:spPr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028367707" name="Rectangle 1028367707"/>
                              <wps:cNvSpPr/>
                              <wps:spPr>
                                <a:xfrm>
                                  <a:off x="3910693" y="171450"/>
                                  <a:ext cx="1040494" cy="565150"/>
                                </a:xfrm>
                                <a:prstGeom prst="rect">
                                  <a:avLst/>
                                </a:prstGeom>
                                <a:solidFill>
                                  <a:sysClr val="window" lastClr="FFFFFF">
                                    <a:lumMod val="95000"/>
                                  </a:sysClr>
                                </a:solidFill>
                                <a:ln w="12700" cap="flat" cmpd="sng" algn="ctr">
                                  <a:solidFill>
                                    <a:srgbClr val="4472C4">
                                      <a:shade val="15000"/>
                                    </a:srgbClr>
                                  </a:solidFill>
                                  <a:prstDash val="solid"/>
                                  <a:miter lim="800000"/>
                                </a:ln>
                                <a:effectLst/>
                              </wps:spPr>
                              <wps:txbx>
                                <w:txbxContent>
                                  <w:p w14:paraId="6BD60BB9" w14:textId="77777777" w:rsidR="00B751F7" w:rsidRPr="008261AA" w:rsidRDefault="00B751F7" w:rsidP="00B751F7">
                                    <w:pPr>
                                      <w:jc w:val="center"/>
                                      <w:rPr>
                                        <w:rFonts w:ascii="Calibri" w:hAnsi="Calibri" w:cs="Calibri"/>
                                        <w:color w:val="000000"/>
                                      </w:rPr>
                                    </w:pPr>
                                    <w:r w:rsidRPr="008261AA">
                                      <w:rPr>
                                        <w:rFonts w:ascii="Calibri" w:hAnsi="Calibri" w:cs="Calibri"/>
                                        <w:color w:val="000000"/>
                                      </w:rPr>
                                      <w:t>Final approval</w:t>
                                    </w:r>
                                  </w:p>
                                </w:txbxContent>
                              </wps:txbx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086774855" name="Rectangle 1086774855"/>
                              <wps:cNvSpPr/>
                              <wps:spPr>
                                <a:xfrm>
                                  <a:off x="326572" y="172357"/>
                                  <a:ext cx="1078593" cy="588350"/>
                                </a:xfrm>
                                <a:prstGeom prst="rect">
                                  <a:avLst/>
                                </a:prstGeom>
                                <a:solidFill>
                                  <a:sysClr val="window" lastClr="FFFFFF">
                                    <a:lumMod val="95000"/>
                                  </a:sysClr>
                                </a:solidFill>
                                <a:ln w="12700" cap="flat" cmpd="sng" algn="ctr">
                                  <a:solidFill>
                                    <a:srgbClr val="4472C4">
                                      <a:shade val="15000"/>
                                    </a:srgbClr>
                                  </a:solidFill>
                                  <a:prstDash val="solid"/>
                                  <a:miter lim="800000"/>
                                </a:ln>
                                <a:effectLst/>
                              </wps:spPr>
                              <wps:txbx>
                                <w:txbxContent>
                                  <w:p w14:paraId="0D8CB69D" w14:textId="77777777" w:rsidR="00B751F7" w:rsidRPr="008261AA" w:rsidRDefault="00B751F7" w:rsidP="00B751F7">
                                    <w:pPr>
                                      <w:jc w:val="center"/>
                                      <w:rPr>
                                        <w:rFonts w:ascii="Calibri" w:hAnsi="Calibri" w:cs="Calibri"/>
                                        <w:color w:val="000000"/>
                                      </w:rPr>
                                    </w:pPr>
                                    <w:r w:rsidRPr="008261AA">
                                      <w:rPr>
                                        <w:rFonts w:ascii="Calibri" w:hAnsi="Calibri" w:cs="Calibri"/>
                                        <w:color w:val="000000"/>
                                      </w:rPr>
                                      <w:t>Document submission</w:t>
                                    </w:r>
                                  </w:p>
                                </w:txbxContent>
                              </wps:txbx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c:wpc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137A7C35" id="Canvas 13" o:spid="_x0000_s1033" editas="canvas" style="position:absolute;margin-left:9.05pt;margin-top:43.2pt;width:421pt;height:71pt;z-index:251666440;mso-position-horizontal-relative:page;mso-position-vertical-relative:page" coordsize="53467,90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">
                      <v:shape id="_x0000_s1034" type="#_x0000_t75" style="position:absolute;width:53467;height:9017;visibility:visible;mso-wrap-style:square" filled="t" fillcolor="#eeece1 [3214]">
                        <v:fill o:detectmouseclick="t"/>
                        <v:path o:connecttype="none"/>
                      </v:shape>
                      <v:shapetype id="_x0000_t13" coordsize="21600,21600" o:spt="13" adj="16200,5400" path="m@0,l@0@1,0@1,0@2@0@2@0,21600,21600,10800xe">
                        <v:stroke joinstyle="miter"/>
                        <v:formulas>
                          <v:f eqn="val #0"/>
                          <v:f eqn="val #1"/>
                          <v:f eqn="sum height 0 #1"/>
                          <v:f eqn="sum 10800 0 #1"/>
                          <v:f eqn="sum width 0 #0"/>
                          <v:f eqn="prod @4 @3 10800"/>
                          <v:f eqn="sum width 0 @5"/>
                        </v:formulas>
                        <v:path o:connecttype="custom" o:connectlocs="@0,0;0,10800;@0,21600;21600,10800" o:connectangles="270,180,90,0" textboxrect="0,@1,@6,@2"/>
                        <v:handles>
                          <v:h position="#0,#1" xrange="0,21600" yrange="0,10800"/>
                        </v:handles>
                      </v:shapetype>
                      <v:shape id="Arrow: Right 1530647049" o:spid="_x0000_s1035" type="#_x0000_t13" style="position:absolute;left:13589;top:2540;width:7112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" adj="16971" fillcolor="#7f7f7f" strokecolor="#172c51" strokeweight="1pt"/>
                      <v:rect id="Rectangle 1054819126" o:spid="_x0000_s1036" style="position:absolute;left:20700;top:1723;width:11548;height:588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" fillcolor="#f2f2f2" strokecolor="#172c51" strokeweight="1pt">
                        <v:textbox>
                          <w:txbxContent>
                            <w:p w14:paraId="1F0DB499" w14:textId="77777777" w:rsidR="00B751F7" w:rsidRPr="008261AA" w:rsidRDefault="00B751F7" w:rsidP="00B751F7">
                              <w:pPr>
                                <w:jc w:val="center"/>
                                <w:rPr>
                                  <w:rFonts w:ascii="Calibri" w:hAnsi="Calibri" w:cs="Calibri"/>
                                  <w:color w:val="000000"/>
                                </w:rPr>
                              </w:pPr>
                              <w:r w:rsidRPr="008261AA">
                                <w:rPr>
                                  <w:rFonts w:ascii="Calibri" w:hAnsi="Calibri" w:cs="Calibri"/>
                                  <w:color w:val="000000"/>
                                </w:rPr>
                                <w:t>Administrative review</w:t>
                              </w:r>
                            </w:p>
                          </w:txbxContent>
                        </v:textbox>
                      </v:rect>
                      <v:shape id="Arrow: Right 1673773944" o:spid="_x0000_s1037" type="#_x0000_t13" style="position:absolute;left:32248;top:2540;width:6858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" adj="16800" fillcolor="#7f7f7f" strokecolor="#172c51" strokeweight="1pt"/>
                      <v:rect id="Rectangle 1028367707" o:spid="_x0000_s1038" style="position:absolute;left:39106;top:1714;width:10405;height:56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" fillcolor="#f2f2f2" strokecolor="#172c51" strokeweight="1pt">
                        <v:textbox>
                          <w:txbxContent>
                            <w:p w14:paraId="6BD60BB9" w14:textId="77777777" w:rsidR="00B751F7" w:rsidRPr="008261AA" w:rsidRDefault="00B751F7" w:rsidP="00B751F7">
                              <w:pPr>
                                <w:jc w:val="center"/>
                                <w:rPr>
                                  <w:rFonts w:ascii="Calibri" w:hAnsi="Calibri" w:cs="Calibri"/>
                                  <w:color w:val="000000"/>
                                </w:rPr>
                              </w:pPr>
                              <w:r w:rsidRPr="008261AA">
                                <w:rPr>
                                  <w:rFonts w:ascii="Calibri" w:hAnsi="Calibri" w:cs="Calibri"/>
                                  <w:color w:val="000000"/>
                                </w:rPr>
                                <w:t>Final approval</w:t>
                              </w:r>
                            </w:p>
                          </w:txbxContent>
                        </v:textbox>
                      </v:rect>
                      <v:rect id="Rectangle 1086774855" o:spid="_x0000_s1039" style="position:absolute;left:3265;top:1723;width:10786;height:588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" fillcolor="#f2f2f2" strokecolor="#172c51" strokeweight="1pt">
                        <v:textbox>
                          <w:txbxContent>
                            <w:p w14:paraId="0D8CB69D" w14:textId="77777777" w:rsidR="00B751F7" w:rsidRPr="008261AA" w:rsidRDefault="00B751F7" w:rsidP="00B751F7">
                              <w:pPr>
                                <w:jc w:val="center"/>
                                <w:rPr>
                                  <w:rFonts w:ascii="Calibri" w:hAnsi="Calibri" w:cs="Calibri"/>
                                  <w:color w:val="000000"/>
                                </w:rPr>
                              </w:pPr>
                              <w:r w:rsidRPr="008261AA">
                                <w:rPr>
                                  <w:rFonts w:ascii="Calibri" w:hAnsi="Calibri" w:cs="Calibri"/>
                                  <w:color w:val="000000"/>
                                </w:rPr>
                                <w:t>Document submission</w:t>
                              </w:r>
                            </w:p>
                          </w:txbxContent>
                        </v:textbox>
                      </v:rect>
                      <w10:wrap anchorx="page" anchory="page"/>
                    </v:group>
                  </w:pict>
                </mc:Fallback>
              </mc:AlternateContent>
            </w:r>
          </w:p>
          <w:p w14:paraId="045B84D3" w14:textId="77777777" w:rsidR="00B751F7" w:rsidRPr="00A92693" w:rsidRDefault="00B751F7" w:rsidP="00CC5938">
            <w:pPr>
              <w:rPr>
                <w:rFonts w:ascii="Calibri" w:hAnsi="Calibri" w:cs="Calibri"/>
                <w:sz w:val="20"/>
                <w:szCs w:val="20"/>
              </w:rPr>
            </w:pPr>
          </w:p>
        </w:tc>
      </w:tr>
      <w:tr w:rsidR="00B751F7" w:rsidRPr="00A92693" w14:paraId="4297B793" w14:textId="77777777" w:rsidTr="00CC5938">
        <w:trPr>
          <w:trHeight w:val="809"/>
        </w:trPr>
        <w:tc>
          <w:tcPr>
            <w:tcW w:w="10306" w:type="dxa"/>
          </w:tcPr>
          <w:p w14:paraId="0624D77C" w14:textId="77777777" w:rsidR="00B751F7" w:rsidRDefault="00B751F7" w:rsidP="00CC5938">
            <w:pPr>
              <w:rPr>
                <w:rFonts w:ascii="Calibri" w:hAnsi="Calibri" w:cs="Calibri"/>
                <w:b/>
                <w:bCs/>
                <w:color w:val="000000"/>
                <w:sz w:val="20"/>
                <w:szCs w:val="20"/>
              </w:rPr>
            </w:pPr>
          </w:p>
          <w:p w14:paraId="4E6B5CB4" w14:textId="77777777" w:rsidR="00B751F7" w:rsidRDefault="00B751F7" w:rsidP="00CC5938">
            <w:pPr>
              <w:rPr>
                <w:rFonts w:ascii="Calibri" w:hAnsi="Calibri" w:cs="Calibri"/>
                <w:b/>
                <w:bCs/>
                <w:color w:val="000000"/>
                <w:sz w:val="20"/>
                <w:szCs w:val="20"/>
              </w:rPr>
            </w:pPr>
            <w:r w:rsidRPr="00A92693">
              <w:rPr>
                <w:rFonts w:ascii="Calibri" w:hAnsi="Calibri" w:cs="Calibri"/>
                <w:b/>
                <w:bCs/>
                <w:color w:val="000000"/>
                <w:sz w:val="20"/>
                <w:szCs w:val="20"/>
              </w:rPr>
              <w:t>REQUIRED DOCUMENTS</w:t>
            </w:r>
          </w:p>
          <w:p w14:paraId="07D04920" w14:textId="77777777" w:rsidR="00B751F7" w:rsidRPr="004128FF" w:rsidRDefault="00B751F7" w:rsidP="00B751F7">
            <w:pPr>
              <w:pStyle w:val="ListParagraph"/>
              <w:numPr>
                <w:ilvl w:val="0"/>
                <w:numId w:val="7"/>
              </w:numPr>
              <w:spacing w:after="160" w:line="278" w:lineRule="auto"/>
              <w:rPr>
                <w:rFonts w:asciiTheme="minorHAnsi" w:hAnsiTheme="minorHAnsi" w:cstheme="minorHAnsi"/>
              </w:rPr>
            </w:pPr>
            <w:r w:rsidRPr="004128FF">
              <w:rPr>
                <w:rFonts w:asciiTheme="minorHAnsi" w:hAnsiTheme="minorHAnsi" w:cstheme="minorHAnsi"/>
              </w:rPr>
              <w:t>Proof of Identity</w:t>
            </w:r>
          </w:p>
          <w:p w14:paraId="5C91FB08" w14:textId="77777777" w:rsidR="00B751F7" w:rsidRPr="004128FF" w:rsidRDefault="00B751F7" w:rsidP="00B751F7">
            <w:pPr>
              <w:pStyle w:val="ListParagraph"/>
              <w:numPr>
                <w:ilvl w:val="0"/>
                <w:numId w:val="7"/>
              </w:numPr>
              <w:spacing w:after="160" w:line="278" w:lineRule="auto"/>
              <w:rPr>
                <w:rFonts w:asciiTheme="minorHAnsi" w:hAnsiTheme="minorHAnsi" w:cstheme="minorHAnsi"/>
              </w:rPr>
            </w:pPr>
            <w:r w:rsidRPr="004128FF">
              <w:rPr>
                <w:rFonts w:asciiTheme="minorHAnsi" w:hAnsiTheme="minorHAnsi" w:cstheme="minorHAnsi"/>
              </w:rPr>
              <w:t>Proof of Address</w:t>
            </w:r>
          </w:p>
          <w:p w14:paraId="67585AC3" w14:textId="77777777" w:rsidR="00B751F7" w:rsidRPr="00275578" w:rsidRDefault="00B751F7" w:rsidP="00B751F7">
            <w:pPr>
              <w:pStyle w:val="ListParagraph"/>
              <w:numPr>
                <w:ilvl w:val="0"/>
                <w:numId w:val="7"/>
              </w:numPr>
              <w:spacing w:line="278" w:lineRule="auto"/>
            </w:pPr>
            <w:r w:rsidRPr="004128FF">
              <w:rPr>
                <w:rFonts w:asciiTheme="minorHAnsi" w:hAnsiTheme="minorHAnsi" w:cstheme="minorHAnsi"/>
              </w:rPr>
              <w:t>Passport Size Photo</w:t>
            </w:r>
          </w:p>
          <w:p w14:paraId="439EEA85" w14:textId="77777777" w:rsidR="00B751F7" w:rsidRPr="00275578" w:rsidRDefault="00B751F7" w:rsidP="00CC5938">
            <w:pPr>
              <w:spacing w:line="278" w:lineRule="auto"/>
            </w:pPr>
          </w:p>
        </w:tc>
      </w:tr>
      <w:bookmarkEnd w:id="26"/>
    </w:tbl>
    <w:p w14:paraId="04E21F8B" w14:textId="77777777" w:rsidR="00E51612" w:rsidRDefault="00E51612" w:rsidP="000C25A3">
      <w:pPr>
        <w:pStyle w:val="t"/>
      </w:pPr>
    </w:p>
    <w:p w14:paraId="54B6099C" w14:textId="77777777" w:rsidR="00317063" w:rsidRDefault="00317063" w:rsidP="00317063">
      <w:pPr>
        <w:shd w:val="clear" w:color="auto" w:fill="FFFFFF"/>
        <w:spacing w:after="120"/>
        <w:textAlignment w:val="baseline"/>
        <w:rPr>
          <w:color w:val="333333"/>
          <w:lang w:eastAsia="fr-FR"/>
        </w:rPr>
      </w:pPr>
    </w:p>
    <w:p w14:paraId="669B7DC9" w14:textId="77777777" w:rsidR="00317063" w:rsidRDefault="00317063" w:rsidP="00317063">
      <w:pPr>
        <w:shd w:val="clear" w:color="auto" w:fill="FFFFFF"/>
        <w:spacing w:after="120"/>
        <w:textAlignment w:val="baseline"/>
        <w:rPr>
          <w:color w:val="333333"/>
          <w:lang w:eastAsia="fr-FR"/>
        </w:rPr>
      </w:pPr>
      <w:r>
        <w:rPr>
          <w:noProof/>
          <w:color w:val="333333"/>
        </w:rPr>
        <mc:AlternateContent>
          <mc:Choice Requires="wps">
            <w:drawing>
              <wp:inline distT="0" distB="0" distL="0" distR="0" wp14:anchorId="1093F7BE" wp14:editId="1793F73D">
                <wp:extent cx="6238875" cy="381000"/>
                <wp:effectExtent l="0" t="0" r="28575" b="10160"/>
                <wp:docPr id="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38875" cy="3810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9EC32F5" w14:textId="77777777" w:rsidR="00317063" w:rsidRDefault="00317063" w:rsidP="00317063">
                            <w:pPr>
                              <w:pStyle w:val="NormalWeb"/>
                              <w:spacing w:line="360" w:lineRule="auto"/>
                            </w:pPr>
                            <w:r w:rsidRPr="00376B50">
                              <w:rPr>
                                <w:lang w:val="it-IT"/>
                              </w:rPr>
                              <w:t xml:space="preserve">The </w:t>
                            </w:r>
                            <w:r w:rsidRPr="00376B50">
                              <w:rPr>
                                <w:u w:val="dash"/>
                                <w:lang w:val="it-IT"/>
                              </w:rPr>
                              <w:t>Northwind sample</w:t>
                            </w:r>
                            <w:r w:rsidRPr="00376B50">
                              <w:rPr>
                                <w:lang w:val="it-IT"/>
                              </w:rPr>
                              <w:t xml:space="preserve"> database (</w:t>
                            </w:r>
                            <w:r w:rsidRPr="00376B50">
                              <w:rPr>
                                <w:u w:val="dashDotDotHeavy"/>
                                <w:lang w:val="it-IT"/>
                              </w:rPr>
                              <w:t>Northwind.mdb</w:t>
                            </w:r>
                            <w:r w:rsidRPr="00376B50">
                              <w:rPr>
                                <w:lang w:val="it-IT"/>
                              </w:rPr>
                              <w:t xml:space="preserve">) is included with </w:t>
                            </w:r>
                            <w:r w:rsidRPr="00376B50">
                              <w:rPr>
                                <w:u w:val="dashDotHeavy"/>
                                <w:lang w:val="it-IT"/>
                              </w:rPr>
                              <w:t>all versions of Access</w:t>
                            </w:r>
                            <w:r w:rsidRPr="00376B50">
                              <w:rPr>
                                <w:lang w:val="it-IT"/>
                              </w:rPr>
                              <w:t>. It provides data you can</w:t>
                            </w:r>
                            <w:r>
                              <w:rPr>
                                <w:lang w:val="it-IT"/>
                              </w:rPr>
                              <w:t xml:space="preserve"> </w:t>
                            </w:r>
                            <w:r w:rsidRPr="00376B50">
                              <w:rPr>
                                <w:u w:val="dashedHeavy"/>
                                <w:lang w:val="it-IT"/>
                              </w:rPr>
                              <w:t>experiment</w:t>
                            </w:r>
                            <w:r w:rsidRPr="00376B50">
                              <w:rPr>
                                <w:lang w:val="it-IT"/>
                              </w:rPr>
                              <w:t xml:space="preserve"> with and </w:t>
                            </w:r>
                            <w:r w:rsidRPr="00376B50">
                              <w:rPr>
                                <w:u w:val="dashLong"/>
                                <w:lang w:val="it-IT"/>
                              </w:rPr>
                              <w:t>database objects</w:t>
                            </w:r>
                            <w:r w:rsidRPr="00376B50">
                              <w:rPr>
                                <w:lang w:val="it-IT"/>
                              </w:rPr>
                              <w:t xml:space="preserve"> that </w:t>
                            </w:r>
                            <w:r w:rsidRPr="00376B50">
                              <w:rPr>
                                <w:u w:val="dashLongHeavy"/>
                                <w:lang w:val="it-IT"/>
                              </w:rPr>
                              <w:t>demonstrate features</w:t>
                            </w:r>
                            <w:r w:rsidRPr="00376B50">
                              <w:rPr>
                                <w:lang w:val="it-IT"/>
                              </w:rPr>
                              <w:t xml:space="preserve"> you might want to </w:t>
                            </w:r>
                            <w:r w:rsidRPr="00376B50">
                              <w:rPr>
                                <w:u w:val="dotDash"/>
                                <w:lang w:val="it-IT"/>
                              </w:rPr>
                              <w:t>implement</w:t>
                            </w:r>
                            <w:r w:rsidRPr="00376B50">
                              <w:rPr>
                                <w:lang w:val="it-IT"/>
                              </w:rPr>
                              <w:t xml:space="preserve"> in your own</w:t>
                            </w:r>
                            <w:r>
                              <w:rPr>
                                <w:lang w:val="it-IT"/>
                              </w:rPr>
                              <w:t xml:space="preserve"> </w:t>
                            </w:r>
                            <w:r w:rsidRPr="00376B50">
                              <w:rPr>
                                <w:lang w:val="it-IT"/>
                              </w:rPr>
                              <w:t xml:space="preserve">databases. </w:t>
                            </w:r>
                            <w:r w:rsidRPr="00376B50">
                              <w:rPr>
                                <w:u w:val="dotDotDash"/>
                                <w:lang w:val="it-IT"/>
                              </w:rPr>
                              <w:t>Using Northwind</w:t>
                            </w:r>
                            <w:r w:rsidRPr="00376B50">
                              <w:rPr>
                                <w:lang w:val="it-IT"/>
                              </w:rPr>
                              <w:t xml:space="preserve">, you can </w:t>
                            </w:r>
                            <w:r w:rsidRPr="00376B50">
                              <w:rPr>
                                <w:u w:val="dotted"/>
                                <w:lang w:val="it-IT"/>
                              </w:rPr>
                              <w:t>become familiar</w:t>
                            </w:r>
                            <w:r w:rsidRPr="00376B50">
                              <w:rPr>
                                <w:lang w:val="it-IT"/>
                              </w:rPr>
                              <w:t xml:space="preserve"> with how a </w:t>
                            </w:r>
                            <w:r w:rsidRPr="00376B50">
                              <w:rPr>
                                <w:u w:val="dottedHeavy"/>
                                <w:lang w:val="it-IT"/>
                              </w:rPr>
                              <w:t>relational database</w:t>
                            </w:r>
                            <w:r w:rsidRPr="00376B50">
                              <w:rPr>
                                <w:lang w:val="it-IT"/>
                              </w:rPr>
                              <w:t xml:space="preserve"> is structured and how the</w:t>
                            </w:r>
                            <w:r w:rsidRPr="009E02D7">
                              <w:rPr>
                                <w:lang w:val="it-IT"/>
                              </w:rPr>
                              <w:t xml:space="preserve"> </w:t>
                            </w:r>
                            <w:r w:rsidRPr="00376B50">
                              <w:rPr>
                                <w:u w:val="double"/>
                                <w:lang w:val="it-IT"/>
                              </w:rPr>
                              <w:t>database objects</w:t>
                            </w:r>
                            <w:r w:rsidRPr="00376B50">
                              <w:rPr>
                                <w:lang w:val="it-IT"/>
                              </w:rPr>
                              <w:t xml:space="preserve"> work together to help you </w:t>
                            </w:r>
                            <w:r w:rsidRPr="00376B50">
                              <w:rPr>
                                <w:u w:val="wavyHeavy"/>
                                <w:lang w:val="it-IT"/>
                              </w:rPr>
                              <w:t>enter</w:t>
                            </w:r>
                            <w:r w:rsidRPr="00376B50">
                              <w:rPr>
                                <w:lang w:val="it-IT"/>
                              </w:rPr>
                              <w:t xml:space="preserve">, </w:t>
                            </w:r>
                            <w:r w:rsidRPr="00376B50">
                              <w:rPr>
                                <w:u w:val="thick"/>
                                <w:lang w:val="it-IT"/>
                              </w:rPr>
                              <w:t>store</w:t>
                            </w:r>
                            <w:r w:rsidRPr="00376B50">
                              <w:rPr>
                                <w:lang w:val="it-IT"/>
                              </w:rPr>
                              <w:t xml:space="preserve">, </w:t>
                            </w:r>
                            <w:r w:rsidRPr="00376B50">
                              <w:rPr>
                                <w:u w:val="wave"/>
                                <w:lang w:val="it-IT"/>
                              </w:rPr>
                              <w:t>manipulate</w:t>
                            </w:r>
                            <w:r w:rsidRPr="00376B50">
                              <w:rPr>
                                <w:lang w:val="it-IT"/>
                              </w:rPr>
                              <w:t xml:space="preserve">, and </w:t>
                            </w:r>
                            <w:r w:rsidRPr="00376B50">
                              <w:rPr>
                                <w:u w:val="wavyDouble"/>
                                <w:lang w:val="it-IT"/>
                              </w:rPr>
                              <w:t>print</w:t>
                            </w:r>
                            <w:r w:rsidRPr="00376B50">
                              <w:rPr>
                                <w:lang w:val="it-IT"/>
                              </w:rPr>
                              <w:t xml:space="preserve"> your data</w:t>
                            </w:r>
                            <w:r w:rsidRPr="00376B50"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type w14:anchorId="1093F7BE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40" type="#_x0000_t202" style="width:491.25pt;height:30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" fillcolor="white [3201]" strokeweight=".5pt">
                <v:textbox style="mso-fit-shape-to-text:t">
                  <w:txbxContent>
                    <w:p w14:paraId="39EC32F5" w14:textId="77777777" w:rsidR="00317063" w:rsidRDefault="00317063" w:rsidP="00317063">
                      <w:pPr>
                        <w:pStyle w:val="NormalWeb"/>
                        <w:spacing w:line="360" w:lineRule="auto"/>
                      </w:pPr>
                      <w:r w:rsidRPr="00376B50">
                        <w:rPr>
                          <w:lang w:val="it-IT"/>
                        </w:rPr>
                        <w:t xml:space="preserve">The </w:t>
                      </w:r>
                      <w:r w:rsidRPr="00376B50">
                        <w:rPr>
                          <w:u w:val="dash"/>
                          <w:lang w:val="it-IT"/>
                        </w:rPr>
                        <w:t>Northwind sample</w:t>
                      </w:r>
                      <w:r w:rsidRPr="00376B50">
                        <w:rPr>
                          <w:lang w:val="it-IT"/>
                        </w:rPr>
                        <w:t xml:space="preserve"> database (</w:t>
                      </w:r>
                      <w:r w:rsidRPr="00376B50">
                        <w:rPr>
                          <w:u w:val="dashDotDotHeavy"/>
                          <w:lang w:val="it-IT"/>
                        </w:rPr>
                        <w:t>Northwind.mdb</w:t>
                      </w:r>
                      <w:r w:rsidRPr="00376B50">
                        <w:rPr>
                          <w:lang w:val="it-IT"/>
                        </w:rPr>
                        <w:t xml:space="preserve">) is included with </w:t>
                      </w:r>
                      <w:r w:rsidRPr="00376B50">
                        <w:rPr>
                          <w:u w:val="dashDotHeavy"/>
                          <w:lang w:val="it-IT"/>
                        </w:rPr>
                        <w:t>all versions of Access</w:t>
                      </w:r>
                      <w:r w:rsidRPr="00376B50">
                        <w:rPr>
                          <w:lang w:val="it-IT"/>
                        </w:rPr>
                        <w:t>. It provides data you can</w:t>
                      </w:r>
                      <w:r>
                        <w:rPr>
                          <w:lang w:val="it-IT"/>
                        </w:rPr>
                        <w:t xml:space="preserve"> </w:t>
                      </w:r>
                      <w:r w:rsidRPr="00376B50">
                        <w:rPr>
                          <w:u w:val="dashedHeavy"/>
                          <w:lang w:val="it-IT"/>
                        </w:rPr>
                        <w:t>experiment</w:t>
                      </w:r>
                      <w:r w:rsidRPr="00376B50">
                        <w:rPr>
                          <w:lang w:val="it-IT"/>
                        </w:rPr>
                        <w:t xml:space="preserve"> with and </w:t>
                      </w:r>
                      <w:r w:rsidRPr="00376B50">
                        <w:rPr>
                          <w:u w:val="dashLong"/>
                          <w:lang w:val="it-IT"/>
                        </w:rPr>
                        <w:t>database objects</w:t>
                      </w:r>
                      <w:r w:rsidRPr="00376B50">
                        <w:rPr>
                          <w:lang w:val="it-IT"/>
                        </w:rPr>
                        <w:t xml:space="preserve"> that </w:t>
                      </w:r>
                      <w:r w:rsidRPr="00376B50">
                        <w:rPr>
                          <w:u w:val="dashLongHeavy"/>
                          <w:lang w:val="it-IT"/>
                        </w:rPr>
                        <w:t>demonstrate features</w:t>
                      </w:r>
                      <w:r w:rsidRPr="00376B50">
                        <w:rPr>
                          <w:lang w:val="it-IT"/>
                        </w:rPr>
                        <w:t xml:space="preserve"> you might want to </w:t>
                      </w:r>
                      <w:r w:rsidRPr="00376B50">
                        <w:rPr>
                          <w:u w:val="dotDash"/>
                          <w:lang w:val="it-IT"/>
                        </w:rPr>
                        <w:t>implement</w:t>
                      </w:r>
                      <w:r w:rsidRPr="00376B50">
                        <w:rPr>
                          <w:lang w:val="it-IT"/>
                        </w:rPr>
                        <w:t xml:space="preserve"> in your own</w:t>
                      </w:r>
                      <w:r>
                        <w:rPr>
                          <w:lang w:val="it-IT"/>
                        </w:rPr>
                        <w:t xml:space="preserve"> </w:t>
                      </w:r>
                      <w:r w:rsidRPr="00376B50">
                        <w:rPr>
                          <w:lang w:val="it-IT"/>
                        </w:rPr>
                        <w:t xml:space="preserve">databases. </w:t>
                      </w:r>
                      <w:r w:rsidRPr="00376B50">
                        <w:rPr>
                          <w:u w:val="dotDotDash"/>
                          <w:lang w:val="it-IT"/>
                        </w:rPr>
                        <w:t>Using Northwind</w:t>
                      </w:r>
                      <w:r w:rsidRPr="00376B50">
                        <w:rPr>
                          <w:lang w:val="it-IT"/>
                        </w:rPr>
                        <w:t xml:space="preserve">, you can </w:t>
                      </w:r>
                      <w:r w:rsidRPr="00376B50">
                        <w:rPr>
                          <w:u w:val="dotted"/>
                          <w:lang w:val="it-IT"/>
                        </w:rPr>
                        <w:t>become familiar</w:t>
                      </w:r>
                      <w:r w:rsidRPr="00376B50">
                        <w:rPr>
                          <w:lang w:val="it-IT"/>
                        </w:rPr>
                        <w:t xml:space="preserve"> with how a </w:t>
                      </w:r>
                      <w:r w:rsidRPr="00376B50">
                        <w:rPr>
                          <w:u w:val="dottedHeavy"/>
                          <w:lang w:val="it-IT"/>
                        </w:rPr>
                        <w:t>relational database</w:t>
                      </w:r>
                      <w:r w:rsidRPr="00376B50">
                        <w:rPr>
                          <w:lang w:val="it-IT"/>
                        </w:rPr>
                        <w:t xml:space="preserve"> is structured and how the</w:t>
                      </w:r>
                      <w:r w:rsidRPr="009E02D7">
                        <w:rPr>
                          <w:lang w:val="it-IT"/>
                        </w:rPr>
                        <w:t xml:space="preserve"> </w:t>
                      </w:r>
                      <w:r w:rsidRPr="00376B50">
                        <w:rPr>
                          <w:u w:val="double"/>
                          <w:lang w:val="it-IT"/>
                        </w:rPr>
                        <w:t>database objects</w:t>
                      </w:r>
                      <w:r w:rsidRPr="00376B50">
                        <w:rPr>
                          <w:lang w:val="it-IT"/>
                        </w:rPr>
                        <w:t xml:space="preserve"> work together to help you </w:t>
                      </w:r>
                      <w:r w:rsidRPr="00376B50">
                        <w:rPr>
                          <w:u w:val="wavyHeavy"/>
                          <w:lang w:val="it-IT"/>
                        </w:rPr>
                        <w:t>enter</w:t>
                      </w:r>
                      <w:r w:rsidRPr="00376B50">
                        <w:rPr>
                          <w:lang w:val="it-IT"/>
                        </w:rPr>
                        <w:t xml:space="preserve">, </w:t>
                      </w:r>
                      <w:r w:rsidRPr="00376B50">
                        <w:rPr>
                          <w:u w:val="thick"/>
                          <w:lang w:val="it-IT"/>
                        </w:rPr>
                        <w:t>store</w:t>
                      </w:r>
                      <w:r w:rsidRPr="00376B50">
                        <w:rPr>
                          <w:lang w:val="it-IT"/>
                        </w:rPr>
                        <w:t xml:space="preserve">, </w:t>
                      </w:r>
                      <w:r w:rsidRPr="00376B50">
                        <w:rPr>
                          <w:u w:val="wave"/>
                          <w:lang w:val="it-IT"/>
                        </w:rPr>
                        <w:t>manipulate</w:t>
                      </w:r>
                      <w:r w:rsidRPr="00376B50">
                        <w:rPr>
                          <w:lang w:val="it-IT"/>
                        </w:rPr>
                        <w:t xml:space="preserve">, and </w:t>
                      </w:r>
                      <w:r w:rsidRPr="00376B50">
                        <w:rPr>
                          <w:u w:val="wavyDouble"/>
                          <w:lang w:val="it-IT"/>
                        </w:rPr>
                        <w:t>print</w:t>
                      </w:r>
                      <w:r w:rsidRPr="00376B50">
                        <w:rPr>
                          <w:lang w:val="it-IT"/>
                        </w:rPr>
                        <w:t xml:space="preserve"> your data</w:t>
                      </w:r>
                      <w:r w:rsidRPr="00376B50">
                        <w:t>.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04864C85" w14:textId="77777777" w:rsidR="000111BC" w:rsidRDefault="000111BC" w:rsidP="000111BC">
      <w:pPr>
        <w:shd w:val="clear" w:color="auto" w:fill="FFFFFF"/>
        <w:spacing w:after="120"/>
        <w:textAlignment w:val="baseline"/>
        <w:rPr>
          <w:color w:val="333333"/>
          <w:lang w:val="es-MX" w:eastAsia="fr-FR"/>
        </w:rPr>
      </w:pPr>
    </w:p>
    <w:p w14:paraId="2F3230E8" w14:textId="77777777" w:rsidR="000111BC" w:rsidRPr="00693CEA" w:rsidRDefault="000111BC" w:rsidP="000111BC">
      <w:pPr>
        <w:shd w:val="clear" w:color="auto" w:fill="FFFFFF"/>
        <w:spacing w:after="120"/>
        <w:jc w:val="center"/>
        <w:textAlignment w:val="baseline"/>
        <w:rPr>
          <w:b/>
          <w:bCs/>
          <w:color w:val="333333"/>
          <w:sz w:val="28"/>
          <w:szCs w:val="28"/>
          <w:lang w:val="en-IN" w:eastAsia="fr-FR"/>
        </w:rPr>
      </w:pPr>
      <w:r w:rsidRPr="00693CEA">
        <w:rPr>
          <w:b/>
          <w:bCs/>
          <w:color w:val="333333"/>
          <w:sz w:val="28"/>
          <w:szCs w:val="28"/>
          <w:lang w:val="en-IN" w:eastAsia="fr-FR"/>
        </w:rPr>
        <w:t>Software Development Life Cycle</w:t>
      </w:r>
    </w:p>
    <w:p w14:paraId="1C3B0FA6" w14:textId="3B0A3FF1" w:rsidR="00134B96" w:rsidRPr="00134B96" w:rsidRDefault="000111BC" w:rsidP="00134B96">
      <w:pPr>
        <w:shd w:val="clear" w:color="auto" w:fill="FFFFFF"/>
        <w:spacing w:after="120"/>
        <w:textAlignment w:val="baseline"/>
      </w:pPr>
      <w:r>
        <w:rPr>
          <w:noProof/>
          <w:color w:val="333333"/>
          <w:lang w:val="es-MX" w:eastAsia="fr-FR"/>
        </w:rPr>
        <mc:AlternateContent>
          <mc:Choice Requires="wpg">
            <w:drawing>
              <wp:anchor distT="0" distB="0" distL="114300" distR="114300" simplePos="0" relativeHeight="251658248" behindDoc="0" locked="0" layoutInCell="1" allowOverlap="1" wp14:anchorId="6E22B0DE" wp14:editId="53BA3691">
                <wp:simplePos x="0" y="0"/>
                <wp:positionH relativeFrom="column">
                  <wp:posOffset>571500</wp:posOffset>
                </wp:positionH>
                <wp:positionV relativeFrom="paragraph">
                  <wp:posOffset>252730</wp:posOffset>
                </wp:positionV>
                <wp:extent cx="5003800" cy="4876800"/>
                <wp:effectExtent l="0" t="0" r="6350" b="0"/>
                <wp:wrapNone/>
                <wp:docPr id="35" name="Group 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03800" cy="4876800"/>
                          <a:chOff x="0" y="0"/>
                          <a:chExt cx="5003800" cy="4876800"/>
                        </a:xfrm>
                      </wpg:grpSpPr>
                      <wpg:grpSp>
                        <wpg:cNvPr id="18" name="Group 18"/>
                        <wpg:cNvGrpSpPr/>
                        <wpg:grpSpPr>
                          <a:xfrm>
                            <a:off x="0" y="0"/>
                            <a:ext cx="2501900" cy="488950"/>
                            <a:chOff x="0" y="0"/>
                            <a:chExt cx="2501900" cy="488950"/>
                          </a:xfrm>
                        </wpg:grpSpPr>
                        <wps:wsp>
                          <wps:cNvPr id="2" name="Flowchart: Preparation 2"/>
                          <wps:cNvSpPr/>
                          <wps:spPr>
                            <a:xfrm>
                              <a:off x="0" y="0"/>
                              <a:ext cx="2501900" cy="488950"/>
                            </a:xfrm>
                            <a:custGeom>
                              <a:avLst/>
                              <a:gdLst>
                                <a:gd name="connsiteX0" fmla="*/ 0 w 10000"/>
                                <a:gd name="connsiteY0" fmla="*/ 5000 h 10000"/>
                                <a:gd name="connsiteX1" fmla="*/ 2000 w 10000"/>
                                <a:gd name="connsiteY1" fmla="*/ 0 h 10000"/>
                                <a:gd name="connsiteX2" fmla="*/ 8000 w 10000"/>
                                <a:gd name="connsiteY2" fmla="*/ 0 h 10000"/>
                                <a:gd name="connsiteX3" fmla="*/ 10000 w 10000"/>
                                <a:gd name="connsiteY3" fmla="*/ 5000 h 10000"/>
                                <a:gd name="connsiteX4" fmla="*/ 8000 w 10000"/>
                                <a:gd name="connsiteY4" fmla="*/ 10000 h 10000"/>
                                <a:gd name="connsiteX5" fmla="*/ 2000 w 10000"/>
                                <a:gd name="connsiteY5" fmla="*/ 10000 h 10000"/>
                                <a:gd name="connsiteX6" fmla="*/ 0 w 10000"/>
                                <a:gd name="connsiteY6" fmla="*/ 5000 h 10000"/>
                                <a:gd name="connsiteX0" fmla="*/ 0 w 10000"/>
                                <a:gd name="connsiteY0" fmla="*/ 5000 h 10000"/>
                                <a:gd name="connsiteX1" fmla="*/ 849 w 10000"/>
                                <a:gd name="connsiteY1" fmla="*/ 0 h 10000"/>
                                <a:gd name="connsiteX2" fmla="*/ 8000 w 10000"/>
                                <a:gd name="connsiteY2" fmla="*/ 0 h 10000"/>
                                <a:gd name="connsiteX3" fmla="*/ 10000 w 10000"/>
                                <a:gd name="connsiteY3" fmla="*/ 5000 h 10000"/>
                                <a:gd name="connsiteX4" fmla="*/ 8000 w 10000"/>
                                <a:gd name="connsiteY4" fmla="*/ 10000 h 10000"/>
                                <a:gd name="connsiteX5" fmla="*/ 2000 w 10000"/>
                                <a:gd name="connsiteY5" fmla="*/ 10000 h 10000"/>
                                <a:gd name="connsiteX6" fmla="*/ 0 w 10000"/>
                                <a:gd name="connsiteY6" fmla="*/ 5000 h 10000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</a:cxnLst>
                              <a:rect l="l" t="t" r="r" b="b"/>
                              <a:pathLst>
                                <a:path w="10000" h="10000">
                                  <a:moveTo>
                                    <a:pt x="0" y="5000"/>
                                  </a:moveTo>
                                  <a:lnTo>
                                    <a:pt x="849" y="0"/>
                                  </a:lnTo>
                                  <a:lnTo>
                                    <a:pt x="8000" y="0"/>
                                  </a:lnTo>
                                  <a:lnTo>
                                    <a:pt x="10000" y="5000"/>
                                  </a:lnTo>
                                  <a:lnTo>
                                    <a:pt x="8000" y="10000"/>
                                  </a:lnTo>
                                  <a:lnTo>
                                    <a:pt x="2000" y="10000"/>
                                  </a:lnTo>
                                  <a:lnTo>
                                    <a:pt x="0" y="500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C000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228E6736" w14:textId="77777777" w:rsidR="000111BC" w:rsidRPr="00693CEA" w:rsidRDefault="000111BC" w:rsidP="000111BC">
                                <w:pPr>
                                  <w:jc w:val="center"/>
                                  <w:rPr>
                                    <w:b/>
                                    <w:bCs/>
                                  </w:rPr>
                                </w:pPr>
                                <w:r w:rsidRPr="00693CEA">
                                  <w:rPr>
                                    <w:b/>
                                    <w:bCs/>
                                  </w:rPr>
                                  <w:t>Requirement Analysis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" name="Rectangle 5"/>
                          <wps:cNvSpPr/>
                          <wps:spPr>
                            <a:xfrm>
                              <a:off x="65706" y="43803"/>
                              <a:ext cx="582382" cy="398780"/>
                            </a:xfrm>
                            <a:custGeom>
                              <a:avLst/>
                              <a:gdLst>
                                <a:gd name="connsiteX0" fmla="*/ 0 w 274320"/>
                                <a:gd name="connsiteY0" fmla="*/ 0 h 280035"/>
                                <a:gd name="connsiteX1" fmla="*/ 274320 w 274320"/>
                                <a:gd name="connsiteY1" fmla="*/ 0 h 280035"/>
                                <a:gd name="connsiteX2" fmla="*/ 274320 w 274320"/>
                                <a:gd name="connsiteY2" fmla="*/ 280035 h 280035"/>
                                <a:gd name="connsiteX3" fmla="*/ 0 w 274320"/>
                                <a:gd name="connsiteY3" fmla="*/ 280035 h 280035"/>
                                <a:gd name="connsiteX4" fmla="*/ 0 w 274320"/>
                                <a:gd name="connsiteY4" fmla="*/ 0 h 280035"/>
                                <a:gd name="connsiteX0" fmla="*/ 0 w 319744"/>
                                <a:gd name="connsiteY0" fmla="*/ 0 h 280035"/>
                                <a:gd name="connsiteX1" fmla="*/ 319744 w 319744"/>
                                <a:gd name="connsiteY1" fmla="*/ 0 h 280035"/>
                                <a:gd name="connsiteX2" fmla="*/ 319744 w 319744"/>
                                <a:gd name="connsiteY2" fmla="*/ 280035 h 280035"/>
                                <a:gd name="connsiteX3" fmla="*/ 45424 w 319744"/>
                                <a:gd name="connsiteY3" fmla="*/ 280035 h 280035"/>
                                <a:gd name="connsiteX4" fmla="*/ 0 w 319744"/>
                                <a:gd name="connsiteY4" fmla="*/ 0 h 280035"/>
                                <a:gd name="connsiteX0" fmla="*/ 164143 w 483887"/>
                                <a:gd name="connsiteY0" fmla="*/ 0 h 280035"/>
                                <a:gd name="connsiteX1" fmla="*/ 483887 w 483887"/>
                                <a:gd name="connsiteY1" fmla="*/ 0 h 280035"/>
                                <a:gd name="connsiteX2" fmla="*/ 483887 w 483887"/>
                                <a:gd name="connsiteY2" fmla="*/ 280035 h 280035"/>
                                <a:gd name="connsiteX3" fmla="*/ 0 w 483887"/>
                                <a:gd name="connsiteY3" fmla="*/ 189188 h 280035"/>
                                <a:gd name="connsiteX4" fmla="*/ 164143 w 483887"/>
                                <a:gd name="connsiteY4" fmla="*/ 0 h 280035"/>
                                <a:gd name="connsiteX0" fmla="*/ 164143 w 483887"/>
                                <a:gd name="connsiteY0" fmla="*/ 0 h 398532"/>
                                <a:gd name="connsiteX1" fmla="*/ 483887 w 483887"/>
                                <a:gd name="connsiteY1" fmla="*/ 0 h 398532"/>
                                <a:gd name="connsiteX2" fmla="*/ 444387 w 483887"/>
                                <a:gd name="connsiteY2" fmla="*/ 398532 h 398532"/>
                                <a:gd name="connsiteX3" fmla="*/ 0 w 483887"/>
                                <a:gd name="connsiteY3" fmla="*/ 189188 h 398532"/>
                                <a:gd name="connsiteX4" fmla="*/ 164143 w 483887"/>
                                <a:gd name="connsiteY4" fmla="*/ 0 h 398532"/>
                                <a:gd name="connsiteX0" fmla="*/ 164143 w 444387"/>
                                <a:gd name="connsiteY0" fmla="*/ 0 h 398532"/>
                                <a:gd name="connsiteX1" fmla="*/ 434512 w 444387"/>
                                <a:gd name="connsiteY1" fmla="*/ 0 h 398532"/>
                                <a:gd name="connsiteX2" fmla="*/ 444387 w 444387"/>
                                <a:gd name="connsiteY2" fmla="*/ 398532 h 398532"/>
                                <a:gd name="connsiteX3" fmla="*/ 0 w 444387"/>
                                <a:gd name="connsiteY3" fmla="*/ 189188 h 398532"/>
                                <a:gd name="connsiteX4" fmla="*/ 164143 w 444387"/>
                                <a:gd name="connsiteY4" fmla="*/ 0 h 398532"/>
                                <a:gd name="connsiteX0" fmla="*/ 164143 w 444387"/>
                                <a:gd name="connsiteY0" fmla="*/ 0 h 398532"/>
                                <a:gd name="connsiteX1" fmla="*/ 444387 w 444387"/>
                                <a:gd name="connsiteY1" fmla="*/ 112502 h 398532"/>
                                <a:gd name="connsiteX2" fmla="*/ 444387 w 444387"/>
                                <a:gd name="connsiteY2" fmla="*/ 398532 h 398532"/>
                                <a:gd name="connsiteX3" fmla="*/ 0 w 444387"/>
                                <a:gd name="connsiteY3" fmla="*/ 189188 h 398532"/>
                                <a:gd name="connsiteX4" fmla="*/ 164143 w 444387"/>
                                <a:gd name="connsiteY4" fmla="*/ 0 h 398532"/>
                                <a:gd name="connsiteX0" fmla="*/ 164143 w 545093"/>
                                <a:gd name="connsiteY0" fmla="*/ 0 h 398532"/>
                                <a:gd name="connsiteX1" fmla="*/ 545093 w 545093"/>
                                <a:gd name="connsiteY1" fmla="*/ 149395 h 398532"/>
                                <a:gd name="connsiteX2" fmla="*/ 444387 w 545093"/>
                                <a:gd name="connsiteY2" fmla="*/ 398532 h 398532"/>
                                <a:gd name="connsiteX3" fmla="*/ 0 w 545093"/>
                                <a:gd name="connsiteY3" fmla="*/ 189188 h 398532"/>
                                <a:gd name="connsiteX4" fmla="*/ 164143 w 545093"/>
                                <a:gd name="connsiteY4" fmla="*/ 0 h 398532"/>
                                <a:gd name="connsiteX0" fmla="*/ 164143 w 581985"/>
                                <a:gd name="connsiteY0" fmla="*/ 0 h 398532"/>
                                <a:gd name="connsiteX1" fmla="*/ 581985 w 581985"/>
                                <a:gd name="connsiteY1" fmla="*/ 75607 h 398532"/>
                                <a:gd name="connsiteX2" fmla="*/ 444387 w 581985"/>
                                <a:gd name="connsiteY2" fmla="*/ 398532 h 398532"/>
                                <a:gd name="connsiteX3" fmla="*/ 0 w 581985"/>
                                <a:gd name="connsiteY3" fmla="*/ 189188 h 398532"/>
                                <a:gd name="connsiteX4" fmla="*/ 164143 w 581985"/>
                                <a:gd name="connsiteY4" fmla="*/ 0 h 398532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</a:cxnLst>
                              <a:rect l="l" t="t" r="r" b="b"/>
                              <a:pathLst>
                                <a:path w="581985" h="398532">
                                  <a:moveTo>
                                    <a:pt x="164143" y="0"/>
                                  </a:moveTo>
                                  <a:lnTo>
                                    <a:pt x="581985" y="75607"/>
                                  </a:lnTo>
                                  <a:lnTo>
                                    <a:pt x="444387" y="398532"/>
                                  </a:lnTo>
                                  <a:lnTo>
                                    <a:pt x="0" y="189188"/>
                                  </a:lnTo>
                                  <a:lnTo>
                                    <a:pt x="164143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261B3710" w14:textId="77777777" w:rsidR="000111BC" w:rsidRPr="00693CEA" w:rsidRDefault="000111BC" w:rsidP="000111BC">
                                <w:pPr>
                                  <w:jc w:val="center"/>
                                  <w:rPr>
                                    <w:b/>
                                    <w:bCs/>
                                    <w:color w:val="FFC000"/>
                                  </w:rPr>
                                </w:pPr>
                                <w:r w:rsidRPr="00693CEA">
                                  <w:rPr>
                                    <w:b/>
                                    <w:bCs/>
                                    <w:color w:val="FFC000"/>
                                  </w:rPr>
                                  <w:t>1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17" name="Group 17"/>
                        <wpg:cNvGrpSpPr/>
                        <wpg:grpSpPr>
                          <a:xfrm>
                            <a:off x="635000" y="1117600"/>
                            <a:ext cx="2501900" cy="488950"/>
                            <a:chOff x="0" y="0"/>
                            <a:chExt cx="2501900" cy="488950"/>
                          </a:xfrm>
                        </wpg:grpSpPr>
                        <wps:wsp>
                          <wps:cNvPr id="21" name="Flowchart: Preparation 2"/>
                          <wps:cNvSpPr/>
                          <wps:spPr>
                            <a:xfrm>
                              <a:off x="0" y="0"/>
                              <a:ext cx="2501900" cy="488950"/>
                            </a:xfrm>
                            <a:custGeom>
                              <a:avLst/>
                              <a:gdLst>
                                <a:gd name="connsiteX0" fmla="*/ 0 w 10000"/>
                                <a:gd name="connsiteY0" fmla="*/ 5000 h 10000"/>
                                <a:gd name="connsiteX1" fmla="*/ 2000 w 10000"/>
                                <a:gd name="connsiteY1" fmla="*/ 0 h 10000"/>
                                <a:gd name="connsiteX2" fmla="*/ 8000 w 10000"/>
                                <a:gd name="connsiteY2" fmla="*/ 0 h 10000"/>
                                <a:gd name="connsiteX3" fmla="*/ 10000 w 10000"/>
                                <a:gd name="connsiteY3" fmla="*/ 5000 h 10000"/>
                                <a:gd name="connsiteX4" fmla="*/ 8000 w 10000"/>
                                <a:gd name="connsiteY4" fmla="*/ 10000 h 10000"/>
                                <a:gd name="connsiteX5" fmla="*/ 2000 w 10000"/>
                                <a:gd name="connsiteY5" fmla="*/ 10000 h 10000"/>
                                <a:gd name="connsiteX6" fmla="*/ 0 w 10000"/>
                                <a:gd name="connsiteY6" fmla="*/ 5000 h 10000"/>
                                <a:gd name="connsiteX0" fmla="*/ 0 w 10000"/>
                                <a:gd name="connsiteY0" fmla="*/ 5000 h 10000"/>
                                <a:gd name="connsiteX1" fmla="*/ 849 w 10000"/>
                                <a:gd name="connsiteY1" fmla="*/ 0 h 10000"/>
                                <a:gd name="connsiteX2" fmla="*/ 8000 w 10000"/>
                                <a:gd name="connsiteY2" fmla="*/ 0 h 10000"/>
                                <a:gd name="connsiteX3" fmla="*/ 10000 w 10000"/>
                                <a:gd name="connsiteY3" fmla="*/ 5000 h 10000"/>
                                <a:gd name="connsiteX4" fmla="*/ 8000 w 10000"/>
                                <a:gd name="connsiteY4" fmla="*/ 10000 h 10000"/>
                                <a:gd name="connsiteX5" fmla="*/ 2000 w 10000"/>
                                <a:gd name="connsiteY5" fmla="*/ 10000 h 10000"/>
                                <a:gd name="connsiteX6" fmla="*/ 0 w 10000"/>
                                <a:gd name="connsiteY6" fmla="*/ 5000 h 10000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</a:cxnLst>
                              <a:rect l="l" t="t" r="r" b="b"/>
                              <a:pathLst>
                                <a:path w="10000" h="10000">
                                  <a:moveTo>
                                    <a:pt x="0" y="5000"/>
                                  </a:moveTo>
                                  <a:lnTo>
                                    <a:pt x="849" y="0"/>
                                  </a:lnTo>
                                  <a:lnTo>
                                    <a:pt x="8000" y="0"/>
                                  </a:lnTo>
                                  <a:lnTo>
                                    <a:pt x="10000" y="5000"/>
                                  </a:lnTo>
                                  <a:lnTo>
                                    <a:pt x="8000" y="10000"/>
                                  </a:lnTo>
                                  <a:lnTo>
                                    <a:pt x="2000" y="10000"/>
                                  </a:lnTo>
                                  <a:lnTo>
                                    <a:pt x="0" y="500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B050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3CAD053D" w14:textId="77777777" w:rsidR="000111BC" w:rsidRPr="00693CEA" w:rsidRDefault="000111BC" w:rsidP="000111BC">
                                <w:pPr>
                                  <w:jc w:val="center"/>
                                  <w:rPr>
                                    <w:b/>
                                    <w:bCs/>
                                  </w:rPr>
                                </w:pPr>
                                <w:r w:rsidRPr="00693CEA">
                                  <w:rPr>
                                    <w:b/>
                                    <w:bCs/>
                                  </w:rPr>
                                  <w:t>Design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2" name="Rectangle 5"/>
                          <wps:cNvSpPr/>
                          <wps:spPr>
                            <a:xfrm>
                              <a:off x="60230" y="49279"/>
                              <a:ext cx="582382" cy="398780"/>
                            </a:xfrm>
                            <a:custGeom>
                              <a:avLst/>
                              <a:gdLst>
                                <a:gd name="connsiteX0" fmla="*/ 0 w 274320"/>
                                <a:gd name="connsiteY0" fmla="*/ 0 h 280035"/>
                                <a:gd name="connsiteX1" fmla="*/ 274320 w 274320"/>
                                <a:gd name="connsiteY1" fmla="*/ 0 h 280035"/>
                                <a:gd name="connsiteX2" fmla="*/ 274320 w 274320"/>
                                <a:gd name="connsiteY2" fmla="*/ 280035 h 280035"/>
                                <a:gd name="connsiteX3" fmla="*/ 0 w 274320"/>
                                <a:gd name="connsiteY3" fmla="*/ 280035 h 280035"/>
                                <a:gd name="connsiteX4" fmla="*/ 0 w 274320"/>
                                <a:gd name="connsiteY4" fmla="*/ 0 h 280035"/>
                                <a:gd name="connsiteX0" fmla="*/ 0 w 319744"/>
                                <a:gd name="connsiteY0" fmla="*/ 0 h 280035"/>
                                <a:gd name="connsiteX1" fmla="*/ 319744 w 319744"/>
                                <a:gd name="connsiteY1" fmla="*/ 0 h 280035"/>
                                <a:gd name="connsiteX2" fmla="*/ 319744 w 319744"/>
                                <a:gd name="connsiteY2" fmla="*/ 280035 h 280035"/>
                                <a:gd name="connsiteX3" fmla="*/ 45424 w 319744"/>
                                <a:gd name="connsiteY3" fmla="*/ 280035 h 280035"/>
                                <a:gd name="connsiteX4" fmla="*/ 0 w 319744"/>
                                <a:gd name="connsiteY4" fmla="*/ 0 h 280035"/>
                                <a:gd name="connsiteX0" fmla="*/ 164143 w 483887"/>
                                <a:gd name="connsiteY0" fmla="*/ 0 h 280035"/>
                                <a:gd name="connsiteX1" fmla="*/ 483887 w 483887"/>
                                <a:gd name="connsiteY1" fmla="*/ 0 h 280035"/>
                                <a:gd name="connsiteX2" fmla="*/ 483887 w 483887"/>
                                <a:gd name="connsiteY2" fmla="*/ 280035 h 280035"/>
                                <a:gd name="connsiteX3" fmla="*/ 0 w 483887"/>
                                <a:gd name="connsiteY3" fmla="*/ 189188 h 280035"/>
                                <a:gd name="connsiteX4" fmla="*/ 164143 w 483887"/>
                                <a:gd name="connsiteY4" fmla="*/ 0 h 280035"/>
                                <a:gd name="connsiteX0" fmla="*/ 164143 w 483887"/>
                                <a:gd name="connsiteY0" fmla="*/ 0 h 398532"/>
                                <a:gd name="connsiteX1" fmla="*/ 483887 w 483887"/>
                                <a:gd name="connsiteY1" fmla="*/ 0 h 398532"/>
                                <a:gd name="connsiteX2" fmla="*/ 444387 w 483887"/>
                                <a:gd name="connsiteY2" fmla="*/ 398532 h 398532"/>
                                <a:gd name="connsiteX3" fmla="*/ 0 w 483887"/>
                                <a:gd name="connsiteY3" fmla="*/ 189188 h 398532"/>
                                <a:gd name="connsiteX4" fmla="*/ 164143 w 483887"/>
                                <a:gd name="connsiteY4" fmla="*/ 0 h 398532"/>
                                <a:gd name="connsiteX0" fmla="*/ 164143 w 444387"/>
                                <a:gd name="connsiteY0" fmla="*/ 0 h 398532"/>
                                <a:gd name="connsiteX1" fmla="*/ 434512 w 444387"/>
                                <a:gd name="connsiteY1" fmla="*/ 0 h 398532"/>
                                <a:gd name="connsiteX2" fmla="*/ 444387 w 444387"/>
                                <a:gd name="connsiteY2" fmla="*/ 398532 h 398532"/>
                                <a:gd name="connsiteX3" fmla="*/ 0 w 444387"/>
                                <a:gd name="connsiteY3" fmla="*/ 189188 h 398532"/>
                                <a:gd name="connsiteX4" fmla="*/ 164143 w 444387"/>
                                <a:gd name="connsiteY4" fmla="*/ 0 h 398532"/>
                                <a:gd name="connsiteX0" fmla="*/ 164143 w 444387"/>
                                <a:gd name="connsiteY0" fmla="*/ 0 h 398532"/>
                                <a:gd name="connsiteX1" fmla="*/ 444387 w 444387"/>
                                <a:gd name="connsiteY1" fmla="*/ 112502 h 398532"/>
                                <a:gd name="connsiteX2" fmla="*/ 444387 w 444387"/>
                                <a:gd name="connsiteY2" fmla="*/ 398532 h 398532"/>
                                <a:gd name="connsiteX3" fmla="*/ 0 w 444387"/>
                                <a:gd name="connsiteY3" fmla="*/ 189188 h 398532"/>
                                <a:gd name="connsiteX4" fmla="*/ 164143 w 444387"/>
                                <a:gd name="connsiteY4" fmla="*/ 0 h 398532"/>
                                <a:gd name="connsiteX0" fmla="*/ 164143 w 545093"/>
                                <a:gd name="connsiteY0" fmla="*/ 0 h 398532"/>
                                <a:gd name="connsiteX1" fmla="*/ 545093 w 545093"/>
                                <a:gd name="connsiteY1" fmla="*/ 149395 h 398532"/>
                                <a:gd name="connsiteX2" fmla="*/ 444387 w 545093"/>
                                <a:gd name="connsiteY2" fmla="*/ 398532 h 398532"/>
                                <a:gd name="connsiteX3" fmla="*/ 0 w 545093"/>
                                <a:gd name="connsiteY3" fmla="*/ 189188 h 398532"/>
                                <a:gd name="connsiteX4" fmla="*/ 164143 w 545093"/>
                                <a:gd name="connsiteY4" fmla="*/ 0 h 398532"/>
                                <a:gd name="connsiteX0" fmla="*/ 164143 w 581985"/>
                                <a:gd name="connsiteY0" fmla="*/ 0 h 398532"/>
                                <a:gd name="connsiteX1" fmla="*/ 581985 w 581985"/>
                                <a:gd name="connsiteY1" fmla="*/ 75607 h 398532"/>
                                <a:gd name="connsiteX2" fmla="*/ 444387 w 581985"/>
                                <a:gd name="connsiteY2" fmla="*/ 398532 h 398532"/>
                                <a:gd name="connsiteX3" fmla="*/ 0 w 581985"/>
                                <a:gd name="connsiteY3" fmla="*/ 189188 h 398532"/>
                                <a:gd name="connsiteX4" fmla="*/ 164143 w 581985"/>
                                <a:gd name="connsiteY4" fmla="*/ 0 h 398532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</a:cxnLst>
                              <a:rect l="l" t="t" r="r" b="b"/>
                              <a:pathLst>
                                <a:path w="581985" h="398532">
                                  <a:moveTo>
                                    <a:pt x="164143" y="0"/>
                                  </a:moveTo>
                                  <a:lnTo>
                                    <a:pt x="581985" y="75607"/>
                                  </a:lnTo>
                                  <a:lnTo>
                                    <a:pt x="444387" y="398532"/>
                                  </a:lnTo>
                                  <a:lnTo>
                                    <a:pt x="0" y="189188"/>
                                  </a:lnTo>
                                  <a:lnTo>
                                    <a:pt x="164143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53366E6D" w14:textId="77777777" w:rsidR="000111BC" w:rsidRPr="00693CEA" w:rsidRDefault="000111BC" w:rsidP="000111BC">
                                <w:pPr>
                                  <w:jc w:val="center"/>
                                  <w:rPr>
                                    <w:b/>
                                    <w:bCs/>
                                    <w:color w:val="00B050"/>
                                  </w:rPr>
                                </w:pPr>
                                <w:r w:rsidRPr="00693CEA">
                                  <w:rPr>
                                    <w:b/>
                                    <w:bCs/>
                                    <w:color w:val="00B050"/>
                                  </w:rPr>
                                  <w:t>2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23" name="Group 23"/>
                        <wpg:cNvGrpSpPr/>
                        <wpg:grpSpPr>
                          <a:xfrm>
                            <a:off x="1219200" y="2209800"/>
                            <a:ext cx="2501900" cy="488950"/>
                            <a:chOff x="0" y="12700"/>
                            <a:chExt cx="2501900" cy="488950"/>
                          </a:xfrm>
                        </wpg:grpSpPr>
                        <wps:wsp>
                          <wps:cNvPr id="24" name="Flowchart: Preparation 2"/>
                          <wps:cNvSpPr/>
                          <wps:spPr>
                            <a:xfrm>
                              <a:off x="0" y="12700"/>
                              <a:ext cx="2501900" cy="488950"/>
                            </a:xfrm>
                            <a:custGeom>
                              <a:avLst/>
                              <a:gdLst>
                                <a:gd name="connsiteX0" fmla="*/ 0 w 10000"/>
                                <a:gd name="connsiteY0" fmla="*/ 5000 h 10000"/>
                                <a:gd name="connsiteX1" fmla="*/ 2000 w 10000"/>
                                <a:gd name="connsiteY1" fmla="*/ 0 h 10000"/>
                                <a:gd name="connsiteX2" fmla="*/ 8000 w 10000"/>
                                <a:gd name="connsiteY2" fmla="*/ 0 h 10000"/>
                                <a:gd name="connsiteX3" fmla="*/ 10000 w 10000"/>
                                <a:gd name="connsiteY3" fmla="*/ 5000 h 10000"/>
                                <a:gd name="connsiteX4" fmla="*/ 8000 w 10000"/>
                                <a:gd name="connsiteY4" fmla="*/ 10000 h 10000"/>
                                <a:gd name="connsiteX5" fmla="*/ 2000 w 10000"/>
                                <a:gd name="connsiteY5" fmla="*/ 10000 h 10000"/>
                                <a:gd name="connsiteX6" fmla="*/ 0 w 10000"/>
                                <a:gd name="connsiteY6" fmla="*/ 5000 h 10000"/>
                                <a:gd name="connsiteX0" fmla="*/ 0 w 10000"/>
                                <a:gd name="connsiteY0" fmla="*/ 5000 h 10000"/>
                                <a:gd name="connsiteX1" fmla="*/ 849 w 10000"/>
                                <a:gd name="connsiteY1" fmla="*/ 0 h 10000"/>
                                <a:gd name="connsiteX2" fmla="*/ 8000 w 10000"/>
                                <a:gd name="connsiteY2" fmla="*/ 0 h 10000"/>
                                <a:gd name="connsiteX3" fmla="*/ 10000 w 10000"/>
                                <a:gd name="connsiteY3" fmla="*/ 5000 h 10000"/>
                                <a:gd name="connsiteX4" fmla="*/ 8000 w 10000"/>
                                <a:gd name="connsiteY4" fmla="*/ 10000 h 10000"/>
                                <a:gd name="connsiteX5" fmla="*/ 2000 w 10000"/>
                                <a:gd name="connsiteY5" fmla="*/ 10000 h 10000"/>
                                <a:gd name="connsiteX6" fmla="*/ 0 w 10000"/>
                                <a:gd name="connsiteY6" fmla="*/ 5000 h 10000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</a:cxnLst>
                              <a:rect l="l" t="t" r="r" b="b"/>
                              <a:pathLst>
                                <a:path w="10000" h="10000">
                                  <a:moveTo>
                                    <a:pt x="0" y="5000"/>
                                  </a:moveTo>
                                  <a:lnTo>
                                    <a:pt x="849" y="0"/>
                                  </a:lnTo>
                                  <a:lnTo>
                                    <a:pt x="8000" y="0"/>
                                  </a:lnTo>
                                  <a:lnTo>
                                    <a:pt x="10000" y="5000"/>
                                  </a:lnTo>
                                  <a:lnTo>
                                    <a:pt x="8000" y="10000"/>
                                  </a:lnTo>
                                  <a:lnTo>
                                    <a:pt x="2000" y="10000"/>
                                  </a:lnTo>
                                  <a:lnTo>
                                    <a:pt x="0" y="500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0000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63952979" w14:textId="77777777" w:rsidR="000111BC" w:rsidRPr="00693CEA" w:rsidRDefault="000111BC" w:rsidP="000111BC">
                                <w:pPr>
                                  <w:jc w:val="center"/>
                                  <w:rPr>
                                    <w:b/>
                                    <w:bCs/>
                                  </w:rPr>
                                </w:pPr>
                                <w:r w:rsidRPr="00693CEA">
                                  <w:rPr>
                                    <w:b/>
                                    <w:bCs/>
                                  </w:rPr>
                                  <w:t>Development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5" name="Rectangle 5"/>
                          <wps:cNvSpPr/>
                          <wps:spPr>
                            <a:xfrm>
                              <a:off x="60230" y="49279"/>
                              <a:ext cx="582382" cy="398780"/>
                            </a:xfrm>
                            <a:custGeom>
                              <a:avLst/>
                              <a:gdLst>
                                <a:gd name="connsiteX0" fmla="*/ 0 w 274320"/>
                                <a:gd name="connsiteY0" fmla="*/ 0 h 280035"/>
                                <a:gd name="connsiteX1" fmla="*/ 274320 w 274320"/>
                                <a:gd name="connsiteY1" fmla="*/ 0 h 280035"/>
                                <a:gd name="connsiteX2" fmla="*/ 274320 w 274320"/>
                                <a:gd name="connsiteY2" fmla="*/ 280035 h 280035"/>
                                <a:gd name="connsiteX3" fmla="*/ 0 w 274320"/>
                                <a:gd name="connsiteY3" fmla="*/ 280035 h 280035"/>
                                <a:gd name="connsiteX4" fmla="*/ 0 w 274320"/>
                                <a:gd name="connsiteY4" fmla="*/ 0 h 280035"/>
                                <a:gd name="connsiteX0" fmla="*/ 0 w 319744"/>
                                <a:gd name="connsiteY0" fmla="*/ 0 h 280035"/>
                                <a:gd name="connsiteX1" fmla="*/ 319744 w 319744"/>
                                <a:gd name="connsiteY1" fmla="*/ 0 h 280035"/>
                                <a:gd name="connsiteX2" fmla="*/ 319744 w 319744"/>
                                <a:gd name="connsiteY2" fmla="*/ 280035 h 280035"/>
                                <a:gd name="connsiteX3" fmla="*/ 45424 w 319744"/>
                                <a:gd name="connsiteY3" fmla="*/ 280035 h 280035"/>
                                <a:gd name="connsiteX4" fmla="*/ 0 w 319744"/>
                                <a:gd name="connsiteY4" fmla="*/ 0 h 280035"/>
                                <a:gd name="connsiteX0" fmla="*/ 164143 w 483887"/>
                                <a:gd name="connsiteY0" fmla="*/ 0 h 280035"/>
                                <a:gd name="connsiteX1" fmla="*/ 483887 w 483887"/>
                                <a:gd name="connsiteY1" fmla="*/ 0 h 280035"/>
                                <a:gd name="connsiteX2" fmla="*/ 483887 w 483887"/>
                                <a:gd name="connsiteY2" fmla="*/ 280035 h 280035"/>
                                <a:gd name="connsiteX3" fmla="*/ 0 w 483887"/>
                                <a:gd name="connsiteY3" fmla="*/ 189188 h 280035"/>
                                <a:gd name="connsiteX4" fmla="*/ 164143 w 483887"/>
                                <a:gd name="connsiteY4" fmla="*/ 0 h 280035"/>
                                <a:gd name="connsiteX0" fmla="*/ 164143 w 483887"/>
                                <a:gd name="connsiteY0" fmla="*/ 0 h 398532"/>
                                <a:gd name="connsiteX1" fmla="*/ 483887 w 483887"/>
                                <a:gd name="connsiteY1" fmla="*/ 0 h 398532"/>
                                <a:gd name="connsiteX2" fmla="*/ 444387 w 483887"/>
                                <a:gd name="connsiteY2" fmla="*/ 398532 h 398532"/>
                                <a:gd name="connsiteX3" fmla="*/ 0 w 483887"/>
                                <a:gd name="connsiteY3" fmla="*/ 189188 h 398532"/>
                                <a:gd name="connsiteX4" fmla="*/ 164143 w 483887"/>
                                <a:gd name="connsiteY4" fmla="*/ 0 h 398532"/>
                                <a:gd name="connsiteX0" fmla="*/ 164143 w 444387"/>
                                <a:gd name="connsiteY0" fmla="*/ 0 h 398532"/>
                                <a:gd name="connsiteX1" fmla="*/ 434512 w 444387"/>
                                <a:gd name="connsiteY1" fmla="*/ 0 h 398532"/>
                                <a:gd name="connsiteX2" fmla="*/ 444387 w 444387"/>
                                <a:gd name="connsiteY2" fmla="*/ 398532 h 398532"/>
                                <a:gd name="connsiteX3" fmla="*/ 0 w 444387"/>
                                <a:gd name="connsiteY3" fmla="*/ 189188 h 398532"/>
                                <a:gd name="connsiteX4" fmla="*/ 164143 w 444387"/>
                                <a:gd name="connsiteY4" fmla="*/ 0 h 398532"/>
                                <a:gd name="connsiteX0" fmla="*/ 164143 w 444387"/>
                                <a:gd name="connsiteY0" fmla="*/ 0 h 398532"/>
                                <a:gd name="connsiteX1" fmla="*/ 444387 w 444387"/>
                                <a:gd name="connsiteY1" fmla="*/ 112502 h 398532"/>
                                <a:gd name="connsiteX2" fmla="*/ 444387 w 444387"/>
                                <a:gd name="connsiteY2" fmla="*/ 398532 h 398532"/>
                                <a:gd name="connsiteX3" fmla="*/ 0 w 444387"/>
                                <a:gd name="connsiteY3" fmla="*/ 189188 h 398532"/>
                                <a:gd name="connsiteX4" fmla="*/ 164143 w 444387"/>
                                <a:gd name="connsiteY4" fmla="*/ 0 h 398532"/>
                                <a:gd name="connsiteX0" fmla="*/ 164143 w 545093"/>
                                <a:gd name="connsiteY0" fmla="*/ 0 h 398532"/>
                                <a:gd name="connsiteX1" fmla="*/ 545093 w 545093"/>
                                <a:gd name="connsiteY1" fmla="*/ 149395 h 398532"/>
                                <a:gd name="connsiteX2" fmla="*/ 444387 w 545093"/>
                                <a:gd name="connsiteY2" fmla="*/ 398532 h 398532"/>
                                <a:gd name="connsiteX3" fmla="*/ 0 w 545093"/>
                                <a:gd name="connsiteY3" fmla="*/ 189188 h 398532"/>
                                <a:gd name="connsiteX4" fmla="*/ 164143 w 545093"/>
                                <a:gd name="connsiteY4" fmla="*/ 0 h 398532"/>
                                <a:gd name="connsiteX0" fmla="*/ 164143 w 581985"/>
                                <a:gd name="connsiteY0" fmla="*/ 0 h 398532"/>
                                <a:gd name="connsiteX1" fmla="*/ 581985 w 581985"/>
                                <a:gd name="connsiteY1" fmla="*/ 75607 h 398532"/>
                                <a:gd name="connsiteX2" fmla="*/ 444387 w 581985"/>
                                <a:gd name="connsiteY2" fmla="*/ 398532 h 398532"/>
                                <a:gd name="connsiteX3" fmla="*/ 0 w 581985"/>
                                <a:gd name="connsiteY3" fmla="*/ 189188 h 398532"/>
                                <a:gd name="connsiteX4" fmla="*/ 164143 w 581985"/>
                                <a:gd name="connsiteY4" fmla="*/ 0 h 398532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</a:cxnLst>
                              <a:rect l="l" t="t" r="r" b="b"/>
                              <a:pathLst>
                                <a:path w="581985" h="398532">
                                  <a:moveTo>
                                    <a:pt x="164143" y="0"/>
                                  </a:moveTo>
                                  <a:lnTo>
                                    <a:pt x="581985" y="75607"/>
                                  </a:lnTo>
                                  <a:lnTo>
                                    <a:pt x="444387" y="398532"/>
                                  </a:lnTo>
                                  <a:lnTo>
                                    <a:pt x="0" y="189188"/>
                                  </a:lnTo>
                                  <a:lnTo>
                                    <a:pt x="164143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79EA8BE9" w14:textId="77777777" w:rsidR="000111BC" w:rsidRPr="00693CEA" w:rsidRDefault="000111BC" w:rsidP="000111BC">
                                <w:pPr>
                                  <w:jc w:val="center"/>
                                  <w:rPr>
                                    <w:b/>
                                    <w:bCs/>
                                    <w:color w:val="FF0000"/>
                                  </w:rPr>
                                </w:pPr>
                                <w:r w:rsidRPr="00693CEA">
                                  <w:rPr>
                                    <w:b/>
                                    <w:bCs/>
                                    <w:color w:val="FF0000"/>
                                  </w:rPr>
                                  <w:t>3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26" name="Group 26"/>
                        <wpg:cNvGrpSpPr/>
                        <wpg:grpSpPr>
                          <a:xfrm>
                            <a:off x="1803400" y="3295650"/>
                            <a:ext cx="2501900" cy="488950"/>
                            <a:chOff x="0" y="19050"/>
                            <a:chExt cx="2501900" cy="488950"/>
                          </a:xfrm>
                        </wpg:grpSpPr>
                        <wps:wsp>
                          <wps:cNvPr id="27" name="Flowchart: Preparation 2"/>
                          <wps:cNvSpPr/>
                          <wps:spPr>
                            <a:xfrm>
                              <a:off x="0" y="19050"/>
                              <a:ext cx="2501900" cy="488950"/>
                            </a:xfrm>
                            <a:custGeom>
                              <a:avLst/>
                              <a:gdLst>
                                <a:gd name="connsiteX0" fmla="*/ 0 w 10000"/>
                                <a:gd name="connsiteY0" fmla="*/ 5000 h 10000"/>
                                <a:gd name="connsiteX1" fmla="*/ 2000 w 10000"/>
                                <a:gd name="connsiteY1" fmla="*/ 0 h 10000"/>
                                <a:gd name="connsiteX2" fmla="*/ 8000 w 10000"/>
                                <a:gd name="connsiteY2" fmla="*/ 0 h 10000"/>
                                <a:gd name="connsiteX3" fmla="*/ 10000 w 10000"/>
                                <a:gd name="connsiteY3" fmla="*/ 5000 h 10000"/>
                                <a:gd name="connsiteX4" fmla="*/ 8000 w 10000"/>
                                <a:gd name="connsiteY4" fmla="*/ 10000 h 10000"/>
                                <a:gd name="connsiteX5" fmla="*/ 2000 w 10000"/>
                                <a:gd name="connsiteY5" fmla="*/ 10000 h 10000"/>
                                <a:gd name="connsiteX6" fmla="*/ 0 w 10000"/>
                                <a:gd name="connsiteY6" fmla="*/ 5000 h 10000"/>
                                <a:gd name="connsiteX0" fmla="*/ 0 w 10000"/>
                                <a:gd name="connsiteY0" fmla="*/ 5000 h 10000"/>
                                <a:gd name="connsiteX1" fmla="*/ 849 w 10000"/>
                                <a:gd name="connsiteY1" fmla="*/ 0 h 10000"/>
                                <a:gd name="connsiteX2" fmla="*/ 8000 w 10000"/>
                                <a:gd name="connsiteY2" fmla="*/ 0 h 10000"/>
                                <a:gd name="connsiteX3" fmla="*/ 10000 w 10000"/>
                                <a:gd name="connsiteY3" fmla="*/ 5000 h 10000"/>
                                <a:gd name="connsiteX4" fmla="*/ 8000 w 10000"/>
                                <a:gd name="connsiteY4" fmla="*/ 10000 h 10000"/>
                                <a:gd name="connsiteX5" fmla="*/ 2000 w 10000"/>
                                <a:gd name="connsiteY5" fmla="*/ 10000 h 10000"/>
                                <a:gd name="connsiteX6" fmla="*/ 0 w 10000"/>
                                <a:gd name="connsiteY6" fmla="*/ 5000 h 10000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</a:cxnLst>
                              <a:rect l="l" t="t" r="r" b="b"/>
                              <a:pathLst>
                                <a:path w="10000" h="10000">
                                  <a:moveTo>
                                    <a:pt x="0" y="5000"/>
                                  </a:moveTo>
                                  <a:lnTo>
                                    <a:pt x="849" y="0"/>
                                  </a:lnTo>
                                  <a:lnTo>
                                    <a:pt x="8000" y="0"/>
                                  </a:lnTo>
                                  <a:lnTo>
                                    <a:pt x="10000" y="5000"/>
                                  </a:lnTo>
                                  <a:lnTo>
                                    <a:pt x="8000" y="10000"/>
                                  </a:lnTo>
                                  <a:lnTo>
                                    <a:pt x="2000" y="10000"/>
                                  </a:lnTo>
                                  <a:lnTo>
                                    <a:pt x="0" y="500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7030A0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2CB616FF" w14:textId="77777777" w:rsidR="000111BC" w:rsidRPr="00693CEA" w:rsidRDefault="000111BC" w:rsidP="000111BC">
                                <w:pPr>
                                  <w:jc w:val="center"/>
                                  <w:rPr>
                                    <w:b/>
                                    <w:bCs/>
                                  </w:rPr>
                                </w:pPr>
                                <w:r w:rsidRPr="00693CEA">
                                  <w:rPr>
                                    <w:b/>
                                    <w:bCs/>
                                  </w:rPr>
                                  <w:t>Testing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8" name="Rectangle 5"/>
                          <wps:cNvSpPr/>
                          <wps:spPr>
                            <a:xfrm>
                              <a:off x="60230" y="49279"/>
                              <a:ext cx="582382" cy="398780"/>
                            </a:xfrm>
                            <a:custGeom>
                              <a:avLst/>
                              <a:gdLst>
                                <a:gd name="connsiteX0" fmla="*/ 0 w 274320"/>
                                <a:gd name="connsiteY0" fmla="*/ 0 h 280035"/>
                                <a:gd name="connsiteX1" fmla="*/ 274320 w 274320"/>
                                <a:gd name="connsiteY1" fmla="*/ 0 h 280035"/>
                                <a:gd name="connsiteX2" fmla="*/ 274320 w 274320"/>
                                <a:gd name="connsiteY2" fmla="*/ 280035 h 280035"/>
                                <a:gd name="connsiteX3" fmla="*/ 0 w 274320"/>
                                <a:gd name="connsiteY3" fmla="*/ 280035 h 280035"/>
                                <a:gd name="connsiteX4" fmla="*/ 0 w 274320"/>
                                <a:gd name="connsiteY4" fmla="*/ 0 h 280035"/>
                                <a:gd name="connsiteX0" fmla="*/ 0 w 319744"/>
                                <a:gd name="connsiteY0" fmla="*/ 0 h 280035"/>
                                <a:gd name="connsiteX1" fmla="*/ 319744 w 319744"/>
                                <a:gd name="connsiteY1" fmla="*/ 0 h 280035"/>
                                <a:gd name="connsiteX2" fmla="*/ 319744 w 319744"/>
                                <a:gd name="connsiteY2" fmla="*/ 280035 h 280035"/>
                                <a:gd name="connsiteX3" fmla="*/ 45424 w 319744"/>
                                <a:gd name="connsiteY3" fmla="*/ 280035 h 280035"/>
                                <a:gd name="connsiteX4" fmla="*/ 0 w 319744"/>
                                <a:gd name="connsiteY4" fmla="*/ 0 h 280035"/>
                                <a:gd name="connsiteX0" fmla="*/ 164143 w 483887"/>
                                <a:gd name="connsiteY0" fmla="*/ 0 h 280035"/>
                                <a:gd name="connsiteX1" fmla="*/ 483887 w 483887"/>
                                <a:gd name="connsiteY1" fmla="*/ 0 h 280035"/>
                                <a:gd name="connsiteX2" fmla="*/ 483887 w 483887"/>
                                <a:gd name="connsiteY2" fmla="*/ 280035 h 280035"/>
                                <a:gd name="connsiteX3" fmla="*/ 0 w 483887"/>
                                <a:gd name="connsiteY3" fmla="*/ 189188 h 280035"/>
                                <a:gd name="connsiteX4" fmla="*/ 164143 w 483887"/>
                                <a:gd name="connsiteY4" fmla="*/ 0 h 280035"/>
                                <a:gd name="connsiteX0" fmla="*/ 164143 w 483887"/>
                                <a:gd name="connsiteY0" fmla="*/ 0 h 398532"/>
                                <a:gd name="connsiteX1" fmla="*/ 483887 w 483887"/>
                                <a:gd name="connsiteY1" fmla="*/ 0 h 398532"/>
                                <a:gd name="connsiteX2" fmla="*/ 444387 w 483887"/>
                                <a:gd name="connsiteY2" fmla="*/ 398532 h 398532"/>
                                <a:gd name="connsiteX3" fmla="*/ 0 w 483887"/>
                                <a:gd name="connsiteY3" fmla="*/ 189188 h 398532"/>
                                <a:gd name="connsiteX4" fmla="*/ 164143 w 483887"/>
                                <a:gd name="connsiteY4" fmla="*/ 0 h 398532"/>
                                <a:gd name="connsiteX0" fmla="*/ 164143 w 444387"/>
                                <a:gd name="connsiteY0" fmla="*/ 0 h 398532"/>
                                <a:gd name="connsiteX1" fmla="*/ 434512 w 444387"/>
                                <a:gd name="connsiteY1" fmla="*/ 0 h 398532"/>
                                <a:gd name="connsiteX2" fmla="*/ 444387 w 444387"/>
                                <a:gd name="connsiteY2" fmla="*/ 398532 h 398532"/>
                                <a:gd name="connsiteX3" fmla="*/ 0 w 444387"/>
                                <a:gd name="connsiteY3" fmla="*/ 189188 h 398532"/>
                                <a:gd name="connsiteX4" fmla="*/ 164143 w 444387"/>
                                <a:gd name="connsiteY4" fmla="*/ 0 h 398532"/>
                                <a:gd name="connsiteX0" fmla="*/ 164143 w 444387"/>
                                <a:gd name="connsiteY0" fmla="*/ 0 h 398532"/>
                                <a:gd name="connsiteX1" fmla="*/ 444387 w 444387"/>
                                <a:gd name="connsiteY1" fmla="*/ 112502 h 398532"/>
                                <a:gd name="connsiteX2" fmla="*/ 444387 w 444387"/>
                                <a:gd name="connsiteY2" fmla="*/ 398532 h 398532"/>
                                <a:gd name="connsiteX3" fmla="*/ 0 w 444387"/>
                                <a:gd name="connsiteY3" fmla="*/ 189188 h 398532"/>
                                <a:gd name="connsiteX4" fmla="*/ 164143 w 444387"/>
                                <a:gd name="connsiteY4" fmla="*/ 0 h 398532"/>
                                <a:gd name="connsiteX0" fmla="*/ 164143 w 545093"/>
                                <a:gd name="connsiteY0" fmla="*/ 0 h 398532"/>
                                <a:gd name="connsiteX1" fmla="*/ 545093 w 545093"/>
                                <a:gd name="connsiteY1" fmla="*/ 149395 h 398532"/>
                                <a:gd name="connsiteX2" fmla="*/ 444387 w 545093"/>
                                <a:gd name="connsiteY2" fmla="*/ 398532 h 398532"/>
                                <a:gd name="connsiteX3" fmla="*/ 0 w 545093"/>
                                <a:gd name="connsiteY3" fmla="*/ 189188 h 398532"/>
                                <a:gd name="connsiteX4" fmla="*/ 164143 w 545093"/>
                                <a:gd name="connsiteY4" fmla="*/ 0 h 398532"/>
                                <a:gd name="connsiteX0" fmla="*/ 164143 w 581985"/>
                                <a:gd name="connsiteY0" fmla="*/ 0 h 398532"/>
                                <a:gd name="connsiteX1" fmla="*/ 581985 w 581985"/>
                                <a:gd name="connsiteY1" fmla="*/ 75607 h 398532"/>
                                <a:gd name="connsiteX2" fmla="*/ 444387 w 581985"/>
                                <a:gd name="connsiteY2" fmla="*/ 398532 h 398532"/>
                                <a:gd name="connsiteX3" fmla="*/ 0 w 581985"/>
                                <a:gd name="connsiteY3" fmla="*/ 189188 h 398532"/>
                                <a:gd name="connsiteX4" fmla="*/ 164143 w 581985"/>
                                <a:gd name="connsiteY4" fmla="*/ 0 h 398532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</a:cxnLst>
                              <a:rect l="l" t="t" r="r" b="b"/>
                              <a:pathLst>
                                <a:path w="581985" h="398532">
                                  <a:moveTo>
                                    <a:pt x="164143" y="0"/>
                                  </a:moveTo>
                                  <a:lnTo>
                                    <a:pt x="581985" y="75607"/>
                                  </a:lnTo>
                                  <a:lnTo>
                                    <a:pt x="444387" y="398532"/>
                                  </a:lnTo>
                                  <a:lnTo>
                                    <a:pt x="0" y="189188"/>
                                  </a:lnTo>
                                  <a:lnTo>
                                    <a:pt x="164143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03EDD3BF" w14:textId="77777777" w:rsidR="000111BC" w:rsidRPr="00693CEA" w:rsidRDefault="000111BC" w:rsidP="000111BC">
                                <w:pPr>
                                  <w:jc w:val="center"/>
                                  <w:rPr>
                                    <w:b/>
                                    <w:bCs/>
                                    <w:color w:val="7030A0"/>
                                  </w:rPr>
                                </w:pPr>
                                <w:r w:rsidRPr="00693CEA">
                                  <w:rPr>
                                    <w:b/>
                                    <w:bCs/>
                                    <w:color w:val="7030A0"/>
                                  </w:rPr>
                                  <w:t>4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29" name="Group 29"/>
                        <wpg:cNvGrpSpPr/>
                        <wpg:grpSpPr>
                          <a:xfrm>
                            <a:off x="2501900" y="4387850"/>
                            <a:ext cx="2501900" cy="488950"/>
                            <a:chOff x="0" y="19050"/>
                            <a:chExt cx="2501900" cy="488950"/>
                          </a:xfrm>
                        </wpg:grpSpPr>
                        <wps:wsp>
                          <wps:cNvPr id="31" name="Flowchart: Preparation 2"/>
                          <wps:cNvSpPr/>
                          <wps:spPr>
                            <a:xfrm>
                              <a:off x="0" y="19050"/>
                              <a:ext cx="2501900" cy="488950"/>
                            </a:xfrm>
                            <a:custGeom>
                              <a:avLst/>
                              <a:gdLst>
                                <a:gd name="connsiteX0" fmla="*/ 0 w 10000"/>
                                <a:gd name="connsiteY0" fmla="*/ 5000 h 10000"/>
                                <a:gd name="connsiteX1" fmla="*/ 2000 w 10000"/>
                                <a:gd name="connsiteY1" fmla="*/ 0 h 10000"/>
                                <a:gd name="connsiteX2" fmla="*/ 8000 w 10000"/>
                                <a:gd name="connsiteY2" fmla="*/ 0 h 10000"/>
                                <a:gd name="connsiteX3" fmla="*/ 10000 w 10000"/>
                                <a:gd name="connsiteY3" fmla="*/ 5000 h 10000"/>
                                <a:gd name="connsiteX4" fmla="*/ 8000 w 10000"/>
                                <a:gd name="connsiteY4" fmla="*/ 10000 h 10000"/>
                                <a:gd name="connsiteX5" fmla="*/ 2000 w 10000"/>
                                <a:gd name="connsiteY5" fmla="*/ 10000 h 10000"/>
                                <a:gd name="connsiteX6" fmla="*/ 0 w 10000"/>
                                <a:gd name="connsiteY6" fmla="*/ 5000 h 10000"/>
                                <a:gd name="connsiteX0" fmla="*/ 0 w 10000"/>
                                <a:gd name="connsiteY0" fmla="*/ 5000 h 10000"/>
                                <a:gd name="connsiteX1" fmla="*/ 849 w 10000"/>
                                <a:gd name="connsiteY1" fmla="*/ 0 h 10000"/>
                                <a:gd name="connsiteX2" fmla="*/ 8000 w 10000"/>
                                <a:gd name="connsiteY2" fmla="*/ 0 h 10000"/>
                                <a:gd name="connsiteX3" fmla="*/ 10000 w 10000"/>
                                <a:gd name="connsiteY3" fmla="*/ 5000 h 10000"/>
                                <a:gd name="connsiteX4" fmla="*/ 8000 w 10000"/>
                                <a:gd name="connsiteY4" fmla="*/ 10000 h 10000"/>
                                <a:gd name="connsiteX5" fmla="*/ 2000 w 10000"/>
                                <a:gd name="connsiteY5" fmla="*/ 10000 h 10000"/>
                                <a:gd name="connsiteX6" fmla="*/ 0 w 10000"/>
                                <a:gd name="connsiteY6" fmla="*/ 5000 h 10000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</a:cxnLst>
                              <a:rect l="l" t="t" r="r" b="b"/>
                              <a:pathLst>
                                <a:path w="10000" h="10000">
                                  <a:moveTo>
                                    <a:pt x="0" y="5000"/>
                                  </a:moveTo>
                                  <a:lnTo>
                                    <a:pt x="849" y="0"/>
                                  </a:lnTo>
                                  <a:lnTo>
                                    <a:pt x="8000" y="0"/>
                                  </a:lnTo>
                                  <a:lnTo>
                                    <a:pt x="10000" y="5000"/>
                                  </a:lnTo>
                                  <a:lnTo>
                                    <a:pt x="8000" y="10000"/>
                                  </a:lnTo>
                                  <a:lnTo>
                                    <a:pt x="2000" y="10000"/>
                                  </a:lnTo>
                                  <a:lnTo>
                                    <a:pt x="0" y="500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B0F0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3376BE1B" w14:textId="77777777" w:rsidR="000111BC" w:rsidRPr="00693CEA" w:rsidRDefault="000111BC" w:rsidP="000111BC">
                                <w:pPr>
                                  <w:jc w:val="center"/>
                                  <w:rPr>
                                    <w:b/>
                                    <w:bCs/>
                                  </w:rPr>
                                </w:pPr>
                                <w:r w:rsidRPr="00693CEA">
                                  <w:rPr>
                                    <w:b/>
                                    <w:bCs/>
                                  </w:rPr>
                                  <w:t>Maintenance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2" name="Rectangle 5"/>
                          <wps:cNvSpPr/>
                          <wps:spPr>
                            <a:xfrm>
                              <a:off x="65705" y="54754"/>
                              <a:ext cx="582382" cy="398780"/>
                            </a:xfrm>
                            <a:custGeom>
                              <a:avLst/>
                              <a:gdLst>
                                <a:gd name="connsiteX0" fmla="*/ 0 w 274320"/>
                                <a:gd name="connsiteY0" fmla="*/ 0 h 280035"/>
                                <a:gd name="connsiteX1" fmla="*/ 274320 w 274320"/>
                                <a:gd name="connsiteY1" fmla="*/ 0 h 280035"/>
                                <a:gd name="connsiteX2" fmla="*/ 274320 w 274320"/>
                                <a:gd name="connsiteY2" fmla="*/ 280035 h 280035"/>
                                <a:gd name="connsiteX3" fmla="*/ 0 w 274320"/>
                                <a:gd name="connsiteY3" fmla="*/ 280035 h 280035"/>
                                <a:gd name="connsiteX4" fmla="*/ 0 w 274320"/>
                                <a:gd name="connsiteY4" fmla="*/ 0 h 280035"/>
                                <a:gd name="connsiteX0" fmla="*/ 0 w 319744"/>
                                <a:gd name="connsiteY0" fmla="*/ 0 h 280035"/>
                                <a:gd name="connsiteX1" fmla="*/ 319744 w 319744"/>
                                <a:gd name="connsiteY1" fmla="*/ 0 h 280035"/>
                                <a:gd name="connsiteX2" fmla="*/ 319744 w 319744"/>
                                <a:gd name="connsiteY2" fmla="*/ 280035 h 280035"/>
                                <a:gd name="connsiteX3" fmla="*/ 45424 w 319744"/>
                                <a:gd name="connsiteY3" fmla="*/ 280035 h 280035"/>
                                <a:gd name="connsiteX4" fmla="*/ 0 w 319744"/>
                                <a:gd name="connsiteY4" fmla="*/ 0 h 280035"/>
                                <a:gd name="connsiteX0" fmla="*/ 164143 w 483887"/>
                                <a:gd name="connsiteY0" fmla="*/ 0 h 280035"/>
                                <a:gd name="connsiteX1" fmla="*/ 483887 w 483887"/>
                                <a:gd name="connsiteY1" fmla="*/ 0 h 280035"/>
                                <a:gd name="connsiteX2" fmla="*/ 483887 w 483887"/>
                                <a:gd name="connsiteY2" fmla="*/ 280035 h 280035"/>
                                <a:gd name="connsiteX3" fmla="*/ 0 w 483887"/>
                                <a:gd name="connsiteY3" fmla="*/ 189188 h 280035"/>
                                <a:gd name="connsiteX4" fmla="*/ 164143 w 483887"/>
                                <a:gd name="connsiteY4" fmla="*/ 0 h 280035"/>
                                <a:gd name="connsiteX0" fmla="*/ 164143 w 483887"/>
                                <a:gd name="connsiteY0" fmla="*/ 0 h 398532"/>
                                <a:gd name="connsiteX1" fmla="*/ 483887 w 483887"/>
                                <a:gd name="connsiteY1" fmla="*/ 0 h 398532"/>
                                <a:gd name="connsiteX2" fmla="*/ 444387 w 483887"/>
                                <a:gd name="connsiteY2" fmla="*/ 398532 h 398532"/>
                                <a:gd name="connsiteX3" fmla="*/ 0 w 483887"/>
                                <a:gd name="connsiteY3" fmla="*/ 189188 h 398532"/>
                                <a:gd name="connsiteX4" fmla="*/ 164143 w 483887"/>
                                <a:gd name="connsiteY4" fmla="*/ 0 h 398532"/>
                                <a:gd name="connsiteX0" fmla="*/ 164143 w 444387"/>
                                <a:gd name="connsiteY0" fmla="*/ 0 h 398532"/>
                                <a:gd name="connsiteX1" fmla="*/ 434512 w 444387"/>
                                <a:gd name="connsiteY1" fmla="*/ 0 h 398532"/>
                                <a:gd name="connsiteX2" fmla="*/ 444387 w 444387"/>
                                <a:gd name="connsiteY2" fmla="*/ 398532 h 398532"/>
                                <a:gd name="connsiteX3" fmla="*/ 0 w 444387"/>
                                <a:gd name="connsiteY3" fmla="*/ 189188 h 398532"/>
                                <a:gd name="connsiteX4" fmla="*/ 164143 w 444387"/>
                                <a:gd name="connsiteY4" fmla="*/ 0 h 398532"/>
                                <a:gd name="connsiteX0" fmla="*/ 164143 w 444387"/>
                                <a:gd name="connsiteY0" fmla="*/ 0 h 398532"/>
                                <a:gd name="connsiteX1" fmla="*/ 444387 w 444387"/>
                                <a:gd name="connsiteY1" fmla="*/ 112502 h 398532"/>
                                <a:gd name="connsiteX2" fmla="*/ 444387 w 444387"/>
                                <a:gd name="connsiteY2" fmla="*/ 398532 h 398532"/>
                                <a:gd name="connsiteX3" fmla="*/ 0 w 444387"/>
                                <a:gd name="connsiteY3" fmla="*/ 189188 h 398532"/>
                                <a:gd name="connsiteX4" fmla="*/ 164143 w 444387"/>
                                <a:gd name="connsiteY4" fmla="*/ 0 h 398532"/>
                                <a:gd name="connsiteX0" fmla="*/ 164143 w 545093"/>
                                <a:gd name="connsiteY0" fmla="*/ 0 h 398532"/>
                                <a:gd name="connsiteX1" fmla="*/ 545093 w 545093"/>
                                <a:gd name="connsiteY1" fmla="*/ 149395 h 398532"/>
                                <a:gd name="connsiteX2" fmla="*/ 444387 w 545093"/>
                                <a:gd name="connsiteY2" fmla="*/ 398532 h 398532"/>
                                <a:gd name="connsiteX3" fmla="*/ 0 w 545093"/>
                                <a:gd name="connsiteY3" fmla="*/ 189188 h 398532"/>
                                <a:gd name="connsiteX4" fmla="*/ 164143 w 545093"/>
                                <a:gd name="connsiteY4" fmla="*/ 0 h 398532"/>
                                <a:gd name="connsiteX0" fmla="*/ 164143 w 581985"/>
                                <a:gd name="connsiteY0" fmla="*/ 0 h 398532"/>
                                <a:gd name="connsiteX1" fmla="*/ 581985 w 581985"/>
                                <a:gd name="connsiteY1" fmla="*/ 75607 h 398532"/>
                                <a:gd name="connsiteX2" fmla="*/ 444387 w 581985"/>
                                <a:gd name="connsiteY2" fmla="*/ 398532 h 398532"/>
                                <a:gd name="connsiteX3" fmla="*/ 0 w 581985"/>
                                <a:gd name="connsiteY3" fmla="*/ 189188 h 398532"/>
                                <a:gd name="connsiteX4" fmla="*/ 164143 w 581985"/>
                                <a:gd name="connsiteY4" fmla="*/ 0 h 398532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</a:cxnLst>
                              <a:rect l="l" t="t" r="r" b="b"/>
                              <a:pathLst>
                                <a:path w="581985" h="398532">
                                  <a:moveTo>
                                    <a:pt x="164143" y="0"/>
                                  </a:moveTo>
                                  <a:lnTo>
                                    <a:pt x="581985" y="75607"/>
                                  </a:lnTo>
                                  <a:lnTo>
                                    <a:pt x="444387" y="398532"/>
                                  </a:lnTo>
                                  <a:lnTo>
                                    <a:pt x="0" y="189188"/>
                                  </a:lnTo>
                                  <a:lnTo>
                                    <a:pt x="164143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42BA5FAA" w14:textId="77777777" w:rsidR="000111BC" w:rsidRPr="00693CEA" w:rsidRDefault="000111BC" w:rsidP="000111BC">
                                <w:pPr>
                                  <w:jc w:val="center"/>
                                  <w:rPr>
                                    <w:b/>
                                    <w:bCs/>
                                    <w:color w:val="00B0F0"/>
                                  </w:rPr>
                                </w:pPr>
                                <w:r w:rsidRPr="00693CEA">
                                  <w:rPr>
                                    <w:b/>
                                    <w:bCs/>
                                    <w:color w:val="00B0F0"/>
                                  </w:rPr>
                                  <w:t>5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50" name="Graphic 55" descr="Arrow: Clockwise curve"/>
                        <wps:cNvSpPr/>
                        <wps:spPr>
                          <a:xfrm rot="9600000">
                            <a:off x="1295400" y="419100"/>
                            <a:ext cx="326220" cy="714375"/>
                          </a:xfrm>
                          <a:custGeom>
                            <a:avLst/>
                            <a:gdLst>
                              <a:gd name="connsiteX0" fmla="*/ 559594 w 561975"/>
                              <a:gd name="connsiteY0" fmla="*/ 712020 h 714375"/>
                              <a:gd name="connsiteX1" fmla="*/ 330994 w 561975"/>
                              <a:gd name="connsiteY1" fmla="*/ 235770 h 714375"/>
                              <a:gd name="connsiteX2" fmla="*/ 464344 w 561975"/>
                              <a:gd name="connsiteY2" fmla="*/ 235770 h 714375"/>
                              <a:gd name="connsiteX3" fmla="*/ 235744 w 561975"/>
                              <a:gd name="connsiteY3" fmla="*/ 7170 h 714375"/>
                              <a:gd name="connsiteX4" fmla="*/ 7144 w 561975"/>
                              <a:gd name="connsiteY4" fmla="*/ 235770 h 714375"/>
                              <a:gd name="connsiteX5" fmla="*/ 130969 w 561975"/>
                              <a:gd name="connsiteY5" fmla="*/ 235770 h 714375"/>
                              <a:gd name="connsiteX6" fmla="*/ 559594 w 561975"/>
                              <a:gd name="connsiteY6" fmla="*/ 712020 h 714375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</a:cxnLst>
                            <a:rect l="l" t="t" r="r" b="b"/>
                            <a:pathLst>
                              <a:path w="561975" h="714375">
                                <a:moveTo>
                                  <a:pt x="559594" y="712020"/>
                                </a:moveTo>
                                <a:cubicBezTo>
                                  <a:pt x="559594" y="712020"/>
                                  <a:pt x="330994" y="640583"/>
                                  <a:pt x="330994" y="235770"/>
                                </a:cubicBezTo>
                                <a:lnTo>
                                  <a:pt x="464344" y="235770"/>
                                </a:lnTo>
                                <a:lnTo>
                                  <a:pt x="235744" y="7170"/>
                                </a:lnTo>
                                <a:cubicBezTo>
                                  <a:pt x="235744" y="4312"/>
                                  <a:pt x="7144" y="235770"/>
                                  <a:pt x="7144" y="235770"/>
                                </a:cubicBezTo>
                                <a:lnTo>
                                  <a:pt x="130969" y="235770"/>
                                </a:lnTo>
                                <a:cubicBezTo>
                                  <a:pt x="130969" y="236722"/>
                                  <a:pt x="166211" y="622485"/>
                                  <a:pt x="559594" y="71202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00B050"/>
                          </a:solidFill>
                          <a:ln w="9525" cap="flat">
                            <a:noFill/>
                            <a:prstDash val="solid"/>
                            <a:miter/>
                          </a:ln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" name="Graphic 55" descr="Arrow: Clockwise curve"/>
                        <wps:cNvSpPr/>
                        <wps:spPr>
                          <a:xfrm rot="9600000">
                            <a:off x="2514600" y="2616200"/>
                            <a:ext cx="326220" cy="714375"/>
                          </a:xfrm>
                          <a:custGeom>
                            <a:avLst/>
                            <a:gdLst>
                              <a:gd name="connsiteX0" fmla="*/ 559594 w 561975"/>
                              <a:gd name="connsiteY0" fmla="*/ 712020 h 714375"/>
                              <a:gd name="connsiteX1" fmla="*/ 330994 w 561975"/>
                              <a:gd name="connsiteY1" fmla="*/ 235770 h 714375"/>
                              <a:gd name="connsiteX2" fmla="*/ 464344 w 561975"/>
                              <a:gd name="connsiteY2" fmla="*/ 235770 h 714375"/>
                              <a:gd name="connsiteX3" fmla="*/ 235744 w 561975"/>
                              <a:gd name="connsiteY3" fmla="*/ 7170 h 714375"/>
                              <a:gd name="connsiteX4" fmla="*/ 7144 w 561975"/>
                              <a:gd name="connsiteY4" fmla="*/ 235770 h 714375"/>
                              <a:gd name="connsiteX5" fmla="*/ 130969 w 561975"/>
                              <a:gd name="connsiteY5" fmla="*/ 235770 h 714375"/>
                              <a:gd name="connsiteX6" fmla="*/ 559594 w 561975"/>
                              <a:gd name="connsiteY6" fmla="*/ 712020 h 714375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</a:cxnLst>
                            <a:rect l="l" t="t" r="r" b="b"/>
                            <a:pathLst>
                              <a:path w="561975" h="714375">
                                <a:moveTo>
                                  <a:pt x="559594" y="712020"/>
                                </a:moveTo>
                                <a:cubicBezTo>
                                  <a:pt x="559594" y="712020"/>
                                  <a:pt x="330994" y="640583"/>
                                  <a:pt x="330994" y="235770"/>
                                </a:cubicBezTo>
                                <a:lnTo>
                                  <a:pt x="464344" y="235770"/>
                                </a:lnTo>
                                <a:lnTo>
                                  <a:pt x="235744" y="7170"/>
                                </a:lnTo>
                                <a:cubicBezTo>
                                  <a:pt x="235744" y="4312"/>
                                  <a:pt x="7144" y="235770"/>
                                  <a:pt x="7144" y="235770"/>
                                </a:cubicBezTo>
                                <a:lnTo>
                                  <a:pt x="130969" y="235770"/>
                                </a:lnTo>
                                <a:cubicBezTo>
                                  <a:pt x="130969" y="236722"/>
                                  <a:pt x="166211" y="622485"/>
                                  <a:pt x="559594" y="71202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7030A0"/>
                          </a:solidFill>
                          <a:ln w="9525" cap="flat">
                            <a:noFill/>
                            <a:prstDash val="solid"/>
                            <a:miter/>
                          </a:ln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" name="Graphic 55" descr="Arrow: Clockwise curve"/>
                        <wps:cNvSpPr/>
                        <wps:spPr>
                          <a:xfrm rot="9600000">
                            <a:off x="3175000" y="3702050"/>
                            <a:ext cx="326220" cy="714375"/>
                          </a:xfrm>
                          <a:custGeom>
                            <a:avLst/>
                            <a:gdLst>
                              <a:gd name="connsiteX0" fmla="*/ 559594 w 561975"/>
                              <a:gd name="connsiteY0" fmla="*/ 712020 h 714375"/>
                              <a:gd name="connsiteX1" fmla="*/ 330994 w 561975"/>
                              <a:gd name="connsiteY1" fmla="*/ 235770 h 714375"/>
                              <a:gd name="connsiteX2" fmla="*/ 464344 w 561975"/>
                              <a:gd name="connsiteY2" fmla="*/ 235770 h 714375"/>
                              <a:gd name="connsiteX3" fmla="*/ 235744 w 561975"/>
                              <a:gd name="connsiteY3" fmla="*/ 7170 h 714375"/>
                              <a:gd name="connsiteX4" fmla="*/ 7144 w 561975"/>
                              <a:gd name="connsiteY4" fmla="*/ 235770 h 714375"/>
                              <a:gd name="connsiteX5" fmla="*/ 130969 w 561975"/>
                              <a:gd name="connsiteY5" fmla="*/ 235770 h 714375"/>
                              <a:gd name="connsiteX6" fmla="*/ 559594 w 561975"/>
                              <a:gd name="connsiteY6" fmla="*/ 712020 h 714375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</a:cxnLst>
                            <a:rect l="l" t="t" r="r" b="b"/>
                            <a:pathLst>
                              <a:path w="561975" h="714375">
                                <a:moveTo>
                                  <a:pt x="559594" y="712020"/>
                                </a:moveTo>
                                <a:cubicBezTo>
                                  <a:pt x="559594" y="712020"/>
                                  <a:pt x="330994" y="640583"/>
                                  <a:pt x="330994" y="235770"/>
                                </a:cubicBezTo>
                                <a:lnTo>
                                  <a:pt x="464344" y="235770"/>
                                </a:lnTo>
                                <a:lnTo>
                                  <a:pt x="235744" y="7170"/>
                                </a:lnTo>
                                <a:cubicBezTo>
                                  <a:pt x="235744" y="4312"/>
                                  <a:pt x="7144" y="235770"/>
                                  <a:pt x="7144" y="235770"/>
                                </a:cubicBezTo>
                                <a:lnTo>
                                  <a:pt x="130969" y="235770"/>
                                </a:lnTo>
                                <a:cubicBezTo>
                                  <a:pt x="130969" y="236722"/>
                                  <a:pt x="166211" y="622485"/>
                                  <a:pt x="559594" y="71202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00B0F0"/>
                          </a:solidFill>
                          <a:ln w="9525" cap="flat">
                            <a:noFill/>
                            <a:prstDash val="solid"/>
                            <a:miter/>
                          </a:ln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" name="Graphic 55" descr="Arrow: Clockwise curve"/>
                        <wps:cNvSpPr/>
                        <wps:spPr>
                          <a:xfrm rot="9600000">
                            <a:off x="1968500" y="1530350"/>
                            <a:ext cx="326220" cy="714375"/>
                          </a:xfrm>
                          <a:custGeom>
                            <a:avLst/>
                            <a:gdLst>
                              <a:gd name="connsiteX0" fmla="*/ 559594 w 561975"/>
                              <a:gd name="connsiteY0" fmla="*/ 712020 h 714375"/>
                              <a:gd name="connsiteX1" fmla="*/ 330994 w 561975"/>
                              <a:gd name="connsiteY1" fmla="*/ 235770 h 714375"/>
                              <a:gd name="connsiteX2" fmla="*/ 464344 w 561975"/>
                              <a:gd name="connsiteY2" fmla="*/ 235770 h 714375"/>
                              <a:gd name="connsiteX3" fmla="*/ 235744 w 561975"/>
                              <a:gd name="connsiteY3" fmla="*/ 7170 h 714375"/>
                              <a:gd name="connsiteX4" fmla="*/ 7144 w 561975"/>
                              <a:gd name="connsiteY4" fmla="*/ 235770 h 714375"/>
                              <a:gd name="connsiteX5" fmla="*/ 130969 w 561975"/>
                              <a:gd name="connsiteY5" fmla="*/ 235770 h 714375"/>
                              <a:gd name="connsiteX6" fmla="*/ 559594 w 561975"/>
                              <a:gd name="connsiteY6" fmla="*/ 712020 h 714375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</a:cxnLst>
                            <a:rect l="l" t="t" r="r" b="b"/>
                            <a:pathLst>
                              <a:path w="561975" h="714375">
                                <a:moveTo>
                                  <a:pt x="559594" y="712020"/>
                                </a:moveTo>
                                <a:cubicBezTo>
                                  <a:pt x="559594" y="712020"/>
                                  <a:pt x="330994" y="640583"/>
                                  <a:pt x="330994" y="235770"/>
                                </a:cubicBezTo>
                                <a:lnTo>
                                  <a:pt x="464344" y="235770"/>
                                </a:lnTo>
                                <a:lnTo>
                                  <a:pt x="235744" y="7170"/>
                                </a:lnTo>
                                <a:cubicBezTo>
                                  <a:pt x="235744" y="4312"/>
                                  <a:pt x="7144" y="235770"/>
                                  <a:pt x="7144" y="235770"/>
                                </a:cubicBezTo>
                                <a:lnTo>
                                  <a:pt x="130969" y="235770"/>
                                </a:lnTo>
                                <a:cubicBezTo>
                                  <a:pt x="130969" y="236722"/>
                                  <a:pt x="166211" y="622485"/>
                                  <a:pt x="559594" y="71202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F0000"/>
                          </a:solidFill>
                          <a:ln w="9525" cap="flat">
                            <a:noFill/>
                            <a:prstDash val="solid"/>
                            <a:miter/>
                          </a:ln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E22B0DE" id="Group 35" o:spid="_x0000_s1041" style="position:absolute;margin-left:45pt;margin-top:19.9pt;width:394pt;height:384pt;z-index:251658248;mso-position-horizontal-relative:text;mso-position-vertical-relative:text;mso-height-relative:margin" coordsize="50038,487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">
                <v:group id="Group 18" o:spid="_x0000_s1042" style="position:absolute;width:25019;height:4889" coordsize="25019,48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">
                  <v:shape id="Flowchart: Preparation 2" o:spid="_x0000_s1043" style="position:absolute;width:25019;height:4889;visibility:visible;mso-wrap-style:square;v-text-anchor:middle" coordsize="10000,10000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" adj="-11796480,,5400" path="m,5000l849,,8000,r2000,5000l8000,10000r-6000,l,5000xe" fillcolor="#ffc000" stroked="f" strokeweight="2pt">
                    <v:stroke joinstyle="miter"/>
                    <v:formulas/>
                    <v:path arrowok="t" o:connecttype="custom" o:connectlocs="0,244475;212411,0;2001520,0;2501900,244475;2001520,488950;500380,488950;0,244475" o:connectangles="0,0,0,0,0,0,0" textboxrect="0,0,10000,10000"/>
                    <v:textbox>
                      <w:txbxContent>
                        <w:p w14:paraId="228E6736" w14:textId="77777777" w:rsidR="000111BC" w:rsidRPr="00693CEA" w:rsidRDefault="000111BC" w:rsidP="000111BC">
                          <w:pPr>
                            <w:jc w:val="center"/>
                            <w:rPr>
                              <w:b/>
                              <w:bCs/>
                            </w:rPr>
                          </w:pPr>
                          <w:r w:rsidRPr="00693CEA">
                            <w:rPr>
                              <w:b/>
                              <w:bCs/>
                            </w:rPr>
                            <w:t>Requirement Analysis</w:t>
                          </w:r>
                        </w:p>
                      </w:txbxContent>
                    </v:textbox>
                  </v:shape>
                  <v:shape id="Rectangle 5" o:spid="_x0000_s1044" style="position:absolute;left:657;top:438;width:5823;height:3987;visibility:visible;mso-wrap-style:square;v-text-anchor:middle" coordsize="581985,398532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" adj="-11796480,,5400" path="m164143,l581985,75607,444387,398532,,189188,164143,xe" fillcolor="white [3212]" stroked="f" strokeweight="2pt">
                    <v:stroke joinstyle="miter"/>
                    <v:formulas/>
                    <v:path arrowok="t" o:connecttype="custom" o:connectlocs="164255,0;582382,75654;444690,398780;0,189306;164255,0" o:connectangles="0,0,0,0,0" textboxrect="0,0,581985,398532"/>
                    <v:textbox>
                      <w:txbxContent>
                        <w:p w14:paraId="261B3710" w14:textId="77777777" w:rsidR="000111BC" w:rsidRPr="00693CEA" w:rsidRDefault="000111BC" w:rsidP="000111BC">
                          <w:pPr>
                            <w:jc w:val="center"/>
                            <w:rPr>
                              <w:b/>
                              <w:bCs/>
                              <w:color w:val="FFC000"/>
                            </w:rPr>
                          </w:pPr>
                          <w:r w:rsidRPr="00693CEA">
                            <w:rPr>
                              <w:b/>
                              <w:bCs/>
                              <w:color w:val="FFC000"/>
                            </w:rPr>
                            <w:t>1</w:t>
                          </w:r>
                        </w:p>
                      </w:txbxContent>
                    </v:textbox>
                  </v:shape>
                </v:group>
                <v:group id="Group 17" o:spid="_x0000_s1045" style="position:absolute;left:6350;top:11176;width:25019;height:4889" coordsize="25019,48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">
                  <v:shape id="Flowchart: Preparation 2" o:spid="_x0000_s1046" style="position:absolute;width:25019;height:4889;visibility:visible;mso-wrap-style:square;v-text-anchor:middle" coordsize="10000,10000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" adj="-11796480,,5400" path="m,5000l849,,8000,r2000,5000l8000,10000r-6000,l,5000xe" fillcolor="#00b050" stroked="f" strokeweight="2pt">
                    <v:stroke joinstyle="miter"/>
                    <v:formulas/>
                    <v:path arrowok="t" o:connecttype="custom" o:connectlocs="0,244475;212411,0;2001520,0;2501900,244475;2001520,488950;500380,488950;0,244475" o:connectangles="0,0,0,0,0,0,0" textboxrect="0,0,10000,10000"/>
                    <v:textbox>
                      <w:txbxContent>
                        <w:p w14:paraId="3CAD053D" w14:textId="77777777" w:rsidR="000111BC" w:rsidRPr="00693CEA" w:rsidRDefault="000111BC" w:rsidP="000111BC">
                          <w:pPr>
                            <w:jc w:val="center"/>
                            <w:rPr>
                              <w:b/>
                              <w:bCs/>
                            </w:rPr>
                          </w:pPr>
                          <w:r w:rsidRPr="00693CEA">
                            <w:rPr>
                              <w:b/>
                              <w:bCs/>
                            </w:rPr>
                            <w:t>Design</w:t>
                          </w:r>
                        </w:p>
                      </w:txbxContent>
                    </v:textbox>
                  </v:shape>
                  <v:shape id="Rectangle 5" o:spid="_x0000_s1047" style="position:absolute;left:602;top:492;width:5824;height:3988;visibility:visible;mso-wrap-style:square;v-text-anchor:middle" coordsize="581985,398532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" adj="-11796480,,5400" path="m164143,l581985,75607,444387,398532,,189188,164143,xe" fillcolor="white [3212]" stroked="f" strokeweight="2pt">
                    <v:stroke joinstyle="miter"/>
                    <v:formulas/>
                    <v:path arrowok="t" o:connecttype="custom" o:connectlocs="164255,0;582382,75654;444690,398780;0,189306;164255,0" o:connectangles="0,0,0,0,0" textboxrect="0,0,581985,398532"/>
                    <v:textbox>
                      <w:txbxContent>
                        <w:p w14:paraId="53366E6D" w14:textId="77777777" w:rsidR="000111BC" w:rsidRPr="00693CEA" w:rsidRDefault="000111BC" w:rsidP="000111BC">
                          <w:pPr>
                            <w:jc w:val="center"/>
                            <w:rPr>
                              <w:b/>
                              <w:bCs/>
                              <w:color w:val="00B050"/>
                            </w:rPr>
                          </w:pPr>
                          <w:r w:rsidRPr="00693CEA">
                            <w:rPr>
                              <w:b/>
                              <w:bCs/>
                              <w:color w:val="00B050"/>
                            </w:rPr>
                            <w:t>2</w:t>
                          </w:r>
                        </w:p>
                      </w:txbxContent>
                    </v:textbox>
                  </v:shape>
                </v:group>
                <v:group id="Group 23" o:spid="_x0000_s1048" style="position:absolute;left:12192;top:22098;width:25019;height:4889" coordorigin=",127" coordsize="25019,48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">
                  <v:shape id="Flowchart: Preparation 2" o:spid="_x0000_s1049" style="position:absolute;top:127;width:25019;height:4889;visibility:visible;mso-wrap-style:square;v-text-anchor:middle" coordsize="10000,10000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" adj="-11796480,,5400" path="m,5000l849,,8000,r2000,5000l8000,10000r-6000,l,5000xe" fillcolor="red" stroked="f" strokeweight="2pt">
                    <v:stroke joinstyle="miter"/>
                    <v:formulas/>
                    <v:path arrowok="t" o:connecttype="custom" o:connectlocs="0,244475;212411,0;2001520,0;2501900,244475;2001520,488950;500380,488950;0,244475" o:connectangles="0,0,0,0,0,0,0" textboxrect="0,0,10000,10000"/>
                    <v:textbox>
                      <w:txbxContent>
                        <w:p w14:paraId="63952979" w14:textId="77777777" w:rsidR="000111BC" w:rsidRPr="00693CEA" w:rsidRDefault="000111BC" w:rsidP="000111BC">
                          <w:pPr>
                            <w:jc w:val="center"/>
                            <w:rPr>
                              <w:b/>
                              <w:bCs/>
                            </w:rPr>
                          </w:pPr>
                          <w:r w:rsidRPr="00693CEA">
                            <w:rPr>
                              <w:b/>
                              <w:bCs/>
                            </w:rPr>
                            <w:t>Development</w:t>
                          </w:r>
                        </w:p>
                      </w:txbxContent>
                    </v:textbox>
                  </v:shape>
                  <v:shape id="Rectangle 5" o:spid="_x0000_s1050" style="position:absolute;left:602;top:492;width:5824;height:3988;visibility:visible;mso-wrap-style:square;v-text-anchor:middle" coordsize="581985,398532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" adj="-11796480,,5400" path="m164143,l581985,75607,444387,398532,,189188,164143,xe" fillcolor="white [3212]" stroked="f" strokeweight="2pt">
                    <v:stroke joinstyle="miter"/>
                    <v:formulas/>
                    <v:path arrowok="t" o:connecttype="custom" o:connectlocs="164255,0;582382,75654;444690,398780;0,189306;164255,0" o:connectangles="0,0,0,0,0" textboxrect="0,0,581985,398532"/>
                    <v:textbox>
                      <w:txbxContent>
                        <w:p w14:paraId="79EA8BE9" w14:textId="77777777" w:rsidR="000111BC" w:rsidRPr="00693CEA" w:rsidRDefault="000111BC" w:rsidP="000111BC">
                          <w:pPr>
                            <w:jc w:val="center"/>
                            <w:rPr>
                              <w:b/>
                              <w:bCs/>
                              <w:color w:val="FF0000"/>
                            </w:rPr>
                          </w:pPr>
                          <w:r w:rsidRPr="00693CEA">
                            <w:rPr>
                              <w:b/>
                              <w:bCs/>
                              <w:color w:val="FF0000"/>
                            </w:rPr>
                            <w:t>3</w:t>
                          </w:r>
                        </w:p>
                      </w:txbxContent>
                    </v:textbox>
                  </v:shape>
                </v:group>
                <v:group id="Group 26" o:spid="_x0000_s1051" style="position:absolute;left:18034;top:32956;width:25019;height:4890" coordorigin=",190" coordsize="25019,48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">
                  <v:shape id="Flowchart: Preparation 2" o:spid="_x0000_s1052" style="position:absolute;top:190;width:25019;height:4890;visibility:visible;mso-wrap-style:square;v-text-anchor:middle" coordsize="10000,10000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" adj="-11796480,,5400" path="m,5000l849,,8000,r2000,5000l8000,10000r-6000,l,5000xe" fillcolor="#7030a0" stroked="f" strokeweight="2pt">
                    <v:stroke joinstyle="miter"/>
                    <v:formulas/>
                    <v:path arrowok="t" o:connecttype="custom" o:connectlocs="0,244475;212411,0;2001520,0;2501900,244475;2001520,488950;500380,488950;0,244475" o:connectangles="0,0,0,0,0,0,0" textboxrect="0,0,10000,10000"/>
                    <v:textbox>
                      <w:txbxContent>
                        <w:p w14:paraId="2CB616FF" w14:textId="77777777" w:rsidR="000111BC" w:rsidRPr="00693CEA" w:rsidRDefault="000111BC" w:rsidP="000111BC">
                          <w:pPr>
                            <w:jc w:val="center"/>
                            <w:rPr>
                              <w:b/>
                              <w:bCs/>
                            </w:rPr>
                          </w:pPr>
                          <w:r w:rsidRPr="00693CEA">
                            <w:rPr>
                              <w:b/>
                              <w:bCs/>
                            </w:rPr>
                            <w:t>Testing</w:t>
                          </w:r>
                        </w:p>
                      </w:txbxContent>
                    </v:textbox>
                  </v:shape>
                  <v:shape id="Rectangle 5" o:spid="_x0000_s1053" style="position:absolute;left:602;top:492;width:5824;height:3988;visibility:visible;mso-wrap-style:square;v-text-anchor:middle" coordsize="581985,398532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" adj="-11796480,,5400" path="m164143,l581985,75607,444387,398532,,189188,164143,xe" fillcolor="white [3212]" stroked="f" strokeweight="2pt">
                    <v:stroke joinstyle="miter"/>
                    <v:formulas/>
                    <v:path arrowok="t" o:connecttype="custom" o:connectlocs="164255,0;582382,75654;444690,398780;0,189306;164255,0" o:connectangles="0,0,0,0,0" textboxrect="0,0,581985,398532"/>
                    <v:textbox>
                      <w:txbxContent>
                        <w:p w14:paraId="03EDD3BF" w14:textId="77777777" w:rsidR="000111BC" w:rsidRPr="00693CEA" w:rsidRDefault="000111BC" w:rsidP="000111BC">
                          <w:pPr>
                            <w:jc w:val="center"/>
                            <w:rPr>
                              <w:b/>
                              <w:bCs/>
                              <w:color w:val="7030A0"/>
                            </w:rPr>
                          </w:pPr>
                          <w:r w:rsidRPr="00693CEA">
                            <w:rPr>
                              <w:b/>
                              <w:bCs/>
                              <w:color w:val="7030A0"/>
                            </w:rPr>
                            <w:t>4</w:t>
                          </w:r>
                        </w:p>
                      </w:txbxContent>
                    </v:textbox>
                  </v:shape>
                </v:group>
                <v:group id="Group 29" o:spid="_x0000_s1054" style="position:absolute;left:25019;top:43878;width:25019;height:4890" coordorigin=",190" coordsize="25019,48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">
                  <v:shape id="Flowchart: Preparation 2" o:spid="_x0000_s1055" style="position:absolute;top:190;width:25019;height:4890;visibility:visible;mso-wrap-style:square;v-text-anchor:middle" coordsize="10000,10000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" adj="-11796480,,5400" path="m,5000l849,,8000,r2000,5000l8000,10000r-6000,l,5000xe" fillcolor="#00b0f0" stroked="f" strokeweight="2pt">
                    <v:stroke joinstyle="miter"/>
                    <v:formulas/>
                    <v:path arrowok="t" o:connecttype="custom" o:connectlocs="0,244475;212411,0;2001520,0;2501900,244475;2001520,488950;500380,488950;0,244475" o:connectangles="0,0,0,0,0,0,0" textboxrect="0,0,10000,10000"/>
                    <v:textbox>
                      <w:txbxContent>
                        <w:p w14:paraId="3376BE1B" w14:textId="77777777" w:rsidR="000111BC" w:rsidRPr="00693CEA" w:rsidRDefault="000111BC" w:rsidP="000111BC">
                          <w:pPr>
                            <w:jc w:val="center"/>
                            <w:rPr>
                              <w:b/>
                              <w:bCs/>
                            </w:rPr>
                          </w:pPr>
                          <w:r w:rsidRPr="00693CEA">
                            <w:rPr>
                              <w:b/>
                              <w:bCs/>
                            </w:rPr>
                            <w:t>Maintenance</w:t>
                          </w:r>
                        </w:p>
                      </w:txbxContent>
                    </v:textbox>
                  </v:shape>
                  <v:shape id="Rectangle 5" o:spid="_x0000_s1056" style="position:absolute;left:657;top:547;width:5823;height:3988;visibility:visible;mso-wrap-style:square;v-text-anchor:middle" coordsize="581985,398532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" adj="-11796480,,5400" path="m164143,l581985,75607,444387,398532,,189188,164143,xe" fillcolor="white [3212]" stroked="f" strokeweight="2pt">
                    <v:stroke joinstyle="miter"/>
                    <v:formulas/>
                    <v:path arrowok="t" o:connecttype="custom" o:connectlocs="164255,0;582382,75654;444690,398780;0,189306;164255,0" o:connectangles="0,0,0,0,0" textboxrect="0,0,581985,398532"/>
                    <v:textbox>
                      <w:txbxContent>
                        <w:p w14:paraId="42BA5FAA" w14:textId="77777777" w:rsidR="000111BC" w:rsidRPr="00693CEA" w:rsidRDefault="000111BC" w:rsidP="000111BC">
                          <w:pPr>
                            <w:jc w:val="center"/>
                            <w:rPr>
                              <w:b/>
                              <w:bCs/>
                              <w:color w:val="00B0F0"/>
                            </w:rPr>
                          </w:pPr>
                          <w:r w:rsidRPr="00693CEA">
                            <w:rPr>
                              <w:b/>
                              <w:bCs/>
                              <w:color w:val="00B0F0"/>
                            </w:rPr>
                            <w:t>5</w:t>
                          </w:r>
                        </w:p>
                      </w:txbxContent>
                    </v:textbox>
                  </v:shape>
                </v:group>
                <v:shape id="Graphic 55" o:spid="_x0000_s1057" alt="Arrow: Clockwise curve" style="position:absolute;left:12954;top:4191;width:3262;height:7143;rotation:160;visibility:visible;mso-wrap-style:square;v-text-anchor:middle" coordsize="561975,7143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" path="m559594,712020v,,-228600,-71437,-228600,-476250l464344,235770,235744,7170c235744,4312,7144,235770,7144,235770r123825,c130969,236722,166211,622485,559594,712020xe" fillcolor="#00b050" stroked="f">
                  <v:stroke joinstyle="miter"/>
                  <v:path arrowok="t" o:connecttype="custom" o:connectlocs="324838,712020;192138,235770;269546,235770;136847,7170;4147,235770;76026,235770;324838,712020" o:connectangles="0,0,0,0,0,0,0"/>
                </v:shape>
                <v:shape id="Graphic 55" o:spid="_x0000_s1058" alt="Arrow: Clockwise curve" style="position:absolute;left:25146;top:26162;width:3262;height:7143;rotation:160;visibility:visible;mso-wrap-style:square;v-text-anchor:middle" coordsize="561975,7143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" path="m559594,712020v,,-228600,-71437,-228600,-476250l464344,235770,235744,7170c235744,4312,7144,235770,7144,235770r123825,c130969,236722,166211,622485,559594,712020xe" fillcolor="#7030a0" stroked="f">
                  <v:stroke joinstyle="miter"/>
                  <v:path arrowok="t" o:connecttype="custom" o:connectlocs="324838,712020;192138,235770;269546,235770;136847,7170;4147,235770;76026,235770;324838,712020" o:connectangles="0,0,0,0,0,0,0"/>
                </v:shape>
                <v:shape id="Graphic 55" o:spid="_x0000_s1059" alt="Arrow: Clockwise curve" style="position:absolute;left:31750;top:37020;width:3262;height:7144;rotation:160;visibility:visible;mso-wrap-style:square;v-text-anchor:middle" coordsize="561975,7143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" path="m559594,712020v,,-228600,-71437,-228600,-476250l464344,235770,235744,7170c235744,4312,7144,235770,7144,235770r123825,c130969,236722,166211,622485,559594,712020xe" fillcolor="#00b0f0" stroked="f">
                  <v:stroke joinstyle="miter"/>
                  <v:path arrowok="t" o:connecttype="custom" o:connectlocs="324838,712020;192138,235770;269546,235770;136847,7170;4147,235770;76026,235770;324838,712020" o:connectangles="0,0,0,0,0,0,0"/>
                </v:shape>
                <v:shape id="Graphic 55" o:spid="_x0000_s1060" alt="Arrow: Clockwise curve" style="position:absolute;left:19685;top:15303;width:3262;height:7144;rotation:160;visibility:visible;mso-wrap-style:square;v-text-anchor:middle" coordsize="561975,7143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" path="m559594,712020v,,-228600,-71437,-228600,-476250l464344,235770,235744,7170c235744,4312,7144,235770,7144,235770r123825,c130969,236722,166211,622485,559594,712020xe" fillcolor="red" stroked="f">
                  <v:stroke joinstyle="miter"/>
                  <v:path arrowok="t" o:connecttype="custom" o:connectlocs="324838,712020;192138,235770;269546,235770;136847,7170;4147,235770;76026,235770;324838,712020" o:connectangles="0,0,0,0,0,0,0"/>
                </v:shape>
              </v:group>
            </w:pict>
          </mc:Fallback>
        </mc:AlternateContent>
      </w:r>
    </w:p>
    <w:p w14:paraId="0145D622" w14:textId="77777777" w:rsidR="00134B96" w:rsidRDefault="00134B96" w:rsidP="00134B96"/>
    <w:p w14:paraId="64967537" w14:textId="77777777" w:rsidR="0041643D" w:rsidRPr="0041643D" w:rsidRDefault="0041643D" w:rsidP="0041643D"/>
    <w:p w14:paraId="716E4C29" w14:textId="77777777" w:rsidR="0041643D" w:rsidRPr="0041643D" w:rsidRDefault="0041643D" w:rsidP="0041643D"/>
    <w:p w14:paraId="76395BDE" w14:textId="77777777" w:rsidR="0041643D" w:rsidRPr="0041643D" w:rsidRDefault="0041643D" w:rsidP="0041643D"/>
    <w:p w14:paraId="65EA6AF1" w14:textId="77777777" w:rsidR="0041643D" w:rsidRPr="0041643D" w:rsidRDefault="0041643D" w:rsidP="0041643D"/>
    <w:p w14:paraId="6FCFB59B" w14:textId="77777777" w:rsidR="0041643D" w:rsidRPr="0041643D" w:rsidRDefault="0041643D" w:rsidP="0041643D"/>
    <w:p w14:paraId="017F91AD" w14:textId="77777777" w:rsidR="0041643D" w:rsidRPr="0041643D" w:rsidRDefault="0041643D" w:rsidP="0041643D"/>
    <w:p w14:paraId="3B233CD7" w14:textId="77777777" w:rsidR="0041643D" w:rsidRPr="0041643D" w:rsidRDefault="0041643D" w:rsidP="0041643D"/>
    <w:p w14:paraId="5E676D01" w14:textId="77777777" w:rsidR="0041643D" w:rsidRPr="0041643D" w:rsidRDefault="0041643D" w:rsidP="0041643D"/>
    <w:p w14:paraId="2B9AA4A2" w14:textId="77777777" w:rsidR="0041643D" w:rsidRPr="0041643D" w:rsidRDefault="0041643D" w:rsidP="0041643D"/>
    <w:p w14:paraId="398D2DE5" w14:textId="77777777" w:rsidR="0041643D" w:rsidRPr="0041643D" w:rsidRDefault="0041643D" w:rsidP="0041643D"/>
    <w:p w14:paraId="757F1CC9" w14:textId="77777777" w:rsidR="0041643D" w:rsidRPr="0041643D" w:rsidRDefault="0041643D" w:rsidP="0041643D"/>
    <w:p w14:paraId="5D3A16CC" w14:textId="77777777" w:rsidR="0041643D" w:rsidRPr="0041643D" w:rsidRDefault="0041643D" w:rsidP="0041643D"/>
    <w:p w14:paraId="6C6FECE7" w14:textId="77777777" w:rsidR="0041643D" w:rsidRPr="0041643D" w:rsidRDefault="0041643D" w:rsidP="0041643D"/>
    <w:p w14:paraId="621FB4C6" w14:textId="77777777" w:rsidR="0041643D" w:rsidRPr="0041643D" w:rsidRDefault="0041643D" w:rsidP="0041643D"/>
    <w:p w14:paraId="0A760179" w14:textId="77777777" w:rsidR="0041643D" w:rsidRPr="0041643D" w:rsidRDefault="0041643D" w:rsidP="0041643D"/>
    <w:p w14:paraId="1BE86E4B" w14:textId="77777777" w:rsidR="0041643D" w:rsidRPr="0041643D" w:rsidRDefault="0041643D" w:rsidP="0041643D"/>
    <w:p w14:paraId="18317639" w14:textId="77777777" w:rsidR="0041643D" w:rsidRPr="0041643D" w:rsidRDefault="0041643D" w:rsidP="0041643D"/>
    <w:p w14:paraId="27183B8F" w14:textId="77777777" w:rsidR="0041643D" w:rsidRPr="0041643D" w:rsidRDefault="0041643D" w:rsidP="0041643D"/>
    <w:p w14:paraId="222C7534" w14:textId="77777777" w:rsidR="0041643D" w:rsidRPr="0041643D" w:rsidRDefault="0041643D" w:rsidP="0041643D"/>
    <w:p w14:paraId="701638F8" w14:textId="77777777" w:rsidR="0041643D" w:rsidRPr="0041643D" w:rsidRDefault="0041643D" w:rsidP="0041643D"/>
    <w:p w14:paraId="2048E47F" w14:textId="77777777" w:rsidR="0041643D" w:rsidRPr="0041643D" w:rsidRDefault="0041643D" w:rsidP="0041643D"/>
    <w:p w14:paraId="71D3E201" w14:textId="77777777" w:rsidR="0041643D" w:rsidRPr="0041643D" w:rsidRDefault="0041643D" w:rsidP="0041643D"/>
    <w:p w14:paraId="4D5F30E0" w14:textId="77777777" w:rsidR="0041643D" w:rsidRPr="0041643D" w:rsidRDefault="0041643D" w:rsidP="0041643D"/>
    <w:p w14:paraId="338DCF56" w14:textId="77777777" w:rsidR="0041643D" w:rsidRPr="0041643D" w:rsidRDefault="0041643D" w:rsidP="0041643D"/>
    <w:p w14:paraId="61BF1184" w14:textId="77777777" w:rsidR="0041643D" w:rsidRPr="0041643D" w:rsidRDefault="0041643D" w:rsidP="0041643D"/>
    <w:p w14:paraId="4E3793FE" w14:textId="77777777" w:rsidR="0041643D" w:rsidRPr="0041643D" w:rsidRDefault="0041643D" w:rsidP="0041643D"/>
    <w:p w14:paraId="28CEDEB6" w14:textId="77777777" w:rsidR="0041643D" w:rsidRPr="0041643D" w:rsidRDefault="0041643D" w:rsidP="0041643D"/>
    <w:p w14:paraId="4F334D68" w14:textId="77777777" w:rsidR="0041643D" w:rsidRPr="0041643D" w:rsidRDefault="0041643D" w:rsidP="0041643D"/>
    <w:p w14:paraId="2ED43048" w14:textId="77777777" w:rsidR="0041643D" w:rsidRPr="0041643D" w:rsidRDefault="0041643D" w:rsidP="0041643D"/>
    <w:p w14:paraId="2D4A9A3F" w14:textId="77777777" w:rsidR="0041643D" w:rsidRPr="0041643D" w:rsidRDefault="0041643D" w:rsidP="0041643D"/>
    <w:p w14:paraId="4882D443" w14:textId="77777777" w:rsidR="0041643D" w:rsidRPr="0041643D" w:rsidRDefault="0041643D" w:rsidP="0041643D"/>
    <w:p w14:paraId="0A19F725" w14:textId="77777777" w:rsidR="0041643D" w:rsidRPr="0041643D" w:rsidRDefault="0041643D" w:rsidP="0041643D"/>
    <w:p w14:paraId="089A3FDB" w14:textId="77777777" w:rsidR="0041643D" w:rsidRPr="0041643D" w:rsidRDefault="0041643D" w:rsidP="0041643D"/>
    <w:p w14:paraId="61C85259" w14:textId="77777777" w:rsidR="0041643D" w:rsidRPr="0041643D" w:rsidRDefault="0041643D" w:rsidP="0041643D"/>
    <w:p w14:paraId="34D03EE0" w14:textId="77777777" w:rsidR="0041643D" w:rsidRPr="0041643D" w:rsidRDefault="0041643D" w:rsidP="0041643D"/>
    <w:p w14:paraId="533ABDC2" w14:textId="77777777" w:rsidR="0041643D" w:rsidRDefault="0041643D" w:rsidP="0041643D"/>
    <w:p w14:paraId="6ED1B5C3" w14:textId="77777777" w:rsidR="0041643D" w:rsidRPr="0041643D" w:rsidRDefault="0041643D" w:rsidP="0041643D"/>
    <w:p w14:paraId="7A2EC072" w14:textId="3D0EBF57" w:rsidR="0041643D" w:rsidRDefault="0041643D" w:rsidP="0041643D">
      <w:pPr>
        <w:spacing w:line="360" w:lineRule="auto"/>
        <w:jc w:val="center"/>
      </w:pPr>
      <w:r>
        <w:tab/>
      </w:r>
    </w:p>
    <w:p w14:paraId="1D7D6645" w14:textId="77777777" w:rsidR="0041643D" w:rsidRPr="0041643D" w:rsidRDefault="0041643D" w:rsidP="0041643D">
      <w:pPr>
        <w:spacing w:after="200" w:line="360" w:lineRule="auto"/>
        <w:jc w:val="center"/>
        <w:rPr>
          <w:b/>
          <w:bCs/>
          <w:sz w:val="16"/>
          <w:szCs w:val="16"/>
        </w:rPr>
      </w:pPr>
      <w:bookmarkStart w:id="27" w:name="_Hlk205907593"/>
      <w:r w:rsidRPr="0041643D">
        <w:rPr>
          <w:b/>
          <w:bCs/>
          <w:sz w:val="32"/>
          <w:szCs w:val="32"/>
        </w:rPr>
        <w:t>CHEST X-RAY REPORT (Vietnamese Translation)</w:t>
      </w:r>
    </w:p>
    <w:tbl>
      <w:tblPr>
        <w:tblStyle w:val="TableGrid3"/>
        <w:tblW w:w="0" w:type="auto"/>
        <w:tblLook w:val="04A0" w:firstRow="1" w:lastRow="0" w:firstColumn="1" w:lastColumn="0" w:noHBand="0" w:noVBand="1"/>
      </w:tblPr>
      <w:tblGrid>
        <w:gridCol w:w="9350"/>
      </w:tblGrid>
      <w:tr w:rsidR="0041643D" w:rsidRPr="0041643D" w14:paraId="335F82C7" w14:textId="77777777" w:rsidTr="00557175">
        <w:tc>
          <w:tcPr>
            <w:tcW w:w="9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C92C05" w14:textId="77777777" w:rsidR="0041643D" w:rsidRPr="0041643D" w:rsidRDefault="0041643D" w:rsidP="0041643D">
            <w:pPr>
              <w:spacing w:after="240" w:line="360" w:lineRule="auto"/>
              <w:contextualSpacing/>
              <w:rPr>
                <w:sz w:val="24"/>
                <w:szCs w:val="24"/>
              </w:rPr>
            </w:pPr>
            <w:proofErr w:type="spellStart"/>
            <w:r w:rsidRPr="0041643D">
              <w:rPr>
                <w:b/>
                <w:bCs/>
                <w:sz w:val="24"/>
                <w:szCs w:val="24"/>
              </w:rPr>
              <w:t>Tên</w:t>
            </w:r>
            <w:proofErr w:type="spellEnd"/>
            <w:r w:rsidRPr="0041643D">
              <w:rPr>
                <w:b/>
                <w:bCs/>
                <w:sz w:val="24"/>
                <w:szCs w:val="24"/>
              </w:rPr>
              <w:t xml:space="preserve"> bệ</w:t>
            </w:r>
            <w:proofErr w:type="spellStart"/>
            <w:r w:rsidRPr="0041643D">
              <w:rPr>
                <w:b/>
                <w:bCs/>
                <w:sz w:val="24"/>
                <w:szCs w:val="24"/>
              </w:rPr>
              <w:t>nh</w:t>
            </w:r>
            <w:proofErr w:type="spellEnd"/>
            <w:r w:rsidRPr="0041643D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41643D">
              <w:rPr>
                <w:b/>
                <w:bCs/>
                <w:sz w:val="24"/>
                <w:szCs w:val="24"/>
              </w:rPr>
              <w:t>nhân</w:t>
            </w:r>
            <w:proofErr w:type="spellEnd"/>
            <w:r w:rsidRPr="0041643D">
              <w:rPr>
                <w:b/>
                <w:bCs/>
                <w:sz w:val="24"/>
                <w:szCs w:val="24"/>
              </w:rPr>
              <w:t>:</w:t>
            </w:r>
            <w:r w:rsidRPr="0041643D">
              <w:rPr>
                <w:sz w:val="24"/>
                <w:szCs w:val="24"/>
              </w:rPr>
              <w:t xml:space="preserve"> Minh </w:t>
            </w:r>
            <w:proofErr w:type="spellStart"/>
            <w:r w:rsidRPr="0041643D">
              <w:rPr>
                <w:sz w:val="24"/>
                <w:szCs w:val="24"/>
              </w:rPr>
              <w:t>Tuán</w:t>
            </w:r>
            <w:proofErr w:type="spellEnd"/>
          </w:p>
          <w:p w14:paraId="36AABC8B" w14:textId="77777777" w:rsidR="0041643D" w:rsidRPr="0041643D" w:rsidRDefault="0041643D" w:rsidP="0041643D">
            <w:pPr>
              <w:spacing w:after="240" w:line="360" w:lineRule="auto"/>
              <w:contextualSpacing/>
              <w:rPr>
                <w:sz w:val="24"/>
                <w:szCs w:val="24"/>
              </w:rPr>
            </w:pPr>
            <w:proofErr w:type="spellStart"/>
            <w:r w:rsidRPr="0041643D">
              <w:rPr>
                <w:b/>
                <w:bCs/>
                <w:sz w:val="24"/>
                <w:szCs w:val="24"/>
              </w:rPr>
              <w:t>Ngày</w:t>
            </w:r>
            <w:proofErr w:type="spellEnd"/>
            <w:r w:rsidRPr="0041643D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41643D">
              <w:rPr>
                <w:b/>
                <w:bCs/>
                <w:sz w:val="24"/>
                <w:szCs w:val="24"/>
              </w:rPr>
              <w:t>sinh</w:t>
            </w:r>
            <w:proofErr w:type="spellEnd"/>
            <w:r w:rsidRPr="0041643D">
              <w:rPr>
                <w:b/>
                <w:bCs/>
                <w:sz w:val="24"/>
                <w:szCs w:val="24"/>
              </w:rPr>
              <w:t xml:space="preserve">       </w:t>
            </w:r>
            <w:proofErr w:type="gramStart"/>
            <w:r w:rsidRPr="0041643D">
              <w:rPr>
                <w:b/>
                <w:bCs/>
                <w:sz w:val="24"/>
                <w:szCs w:val="24"/>
              </w:rPr>
              <w:t xml:space="preserve">  :</w:t>
            </w:r>
            <w:proofErr w:type="gramEnd"/>
            <w:r w:rsidRPr="0041643D">
              <w:rPr>
                <w:sz w:val="24"/>
                <w:szCs w:val="24"/>
              </w:rPr>
              <w:t xml:space="preserve"> 01/01/1980</w:t>
            </w:r>
          </w:p>
          <w:p w14:paraId="4F0FFCBB" w14:textId="77777777" w:rsidR="0041643D" w:rsidRPr="0041643D" w:rsidRDefault="0041643D" w:rsidP="0041643D">
            <w:pPr>
              <w:spacing w:after="240" w:line="360" w:lineRule="auto"/>
              <w:contextualSpacing/>
              <w:rPr>
                <w:sz w:val="24"/>
                <w:szCs w:val="24"/>
              </w:rPr>
            </w:pPr>
            <w:proofErr w:type="spellStart"/>
            <w:r w:rsidRPr="0041643D">
              <w:rPr>
                <w:b/>
                <w:bCs/>
                <w:sz w:val="24"/>
                <w:szCs w:val="24"/>
              </w:rPr>
              <w:t>Ngày</w:t>
            </w:r>
            <w:proofErr w:type="spellEnd"/>
            <w:r w:rsidRPr="0041643D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41643D">
              <w:rPr>
                <w:b/>
                <w:bCs/>
                <w:sz w:val="24"/>
                <w:szCs w:val="24"/>
              </w:rPr>
              <w:t>thu</w:t>
            </w:r>
            <w:proofErr w:type="spellEnd"/>
            <w:r w:rsidRPr="0041643D">
              <w:rPr>
                <w:b/>
                <w:bCs/>
                <w:sz w:val="24"/>
                <w:szCs w:val="24"/>
              </w:rPr>
              <w:t>̛̣c hiện:</w:t>
            </w:r>
            <w:r w:rsidRPr="0041643D">
              <w:rPr>
                <w:sz w:val="24"/>
                <w:szCs w:val="24"/>
              </w:rPr>
              <w:t xml:space="preserve"> 05/12/2023</w:t>
            </w:r>
          </w:p>
        </w:tc>
      </w:tr>
      <w:tr w:rsidR="0041643D" w:rsidRPr="0041643D" w14:paraId="058D690C" w14:textId="77777777" w:rsidTr="00557175">
        <w:tc>
          <w:tcPr>
            <w:tcW w:w="9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28D4E5" w14:textId="77777777" w:rsidR="0041643D" w:rsidRPr="0041643D" w:rsidRDefault="0041643D" w:rsidP="0041643D">
            <w:pPr>
              <w:spacing w:before="240" w:line="360" w:lineRule="auto"/>
              <w:rPr>
                <w:sz w:val="24"/>
                <w:szCs w:val="24"/>
              </w:rPr>
            </w:pPr>
            <w:r w:rsidRPr="0041643D">
              <w:rPr>
                <w:noProof/>
                <w:sz w:val="24"/>
                <w:szCs w:val="24"/>
              </w:rPr>
              <w:drawing>
                <wp:anchor distT="0" distB="0" distL="114300" distR="114300" simplePos="0" relativeHeight="251660288" behindDoc="1" locked="0" layoutInCell="1" allowOverlap="1" wp14:anchorId="4A802009" wp14:editId="3059D595">
                  <wp:simplePos x="0" y="0"/>
                  <wp:positionH relativeFrom="column">
                    <wp:posOffset>1830070</wp:posOffset>
                  </wp:positionH>
                  <wp:positionV relativeFrom="paragraph">
                    <wp:posOffset>379095</wp:posOffset>
                  </wp:positionV>
                  <wp:extent cx="1653540" cy="1892300"/>
                  <wp:effectExtent l="0" t="0" r="3810" b="0"/>
                  <wp:wrapTopAndBottom/>
                  <wp:docPr id="704462381" name="Picture 7044623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 1"/>
                          <pic:cNvPicPr/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3540" cy="1892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41643D">
              <w:rPr>
                <w:b/>
                <w:bCs/>
                <w:noProof/>
                <w:sz w:val="24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657216" behindDoc="0" locked="0" layoutInCell="1" allowOverlap="1" wp14:anchorId="01638695" wp14:editId="622EA040">
                      <wp:simplePos x="0" y="0"/>
                      <wp:positionH relativeFrom="column">
                        <wp:posOffset>1423670</wp:posOffset>
                      </wp:positionH>
                      <wp:positionV relativeFrom="paragraph">
                        <wp:posOffset>2410460</wp:posOffset>
                      </wp:positionV>
                      <wp:extent cx="2562225" cy="167005"/>
                      <wp:effectExtent l="0" t="0" r="9525" b="0"/>
                      <wp:wrapTopAndBottom/>
                      <wp:docPr id="1810446770" name="Text Box 181044677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562225" cy="160655"/>
                              </a:xfrm>
                              <a:prstGeom prst="rect">
                                <a:avLst/>
                              </a:prstGeom>
                              <a:solidFill>
                                <a:prstClr val="white"/>
                              </a:solidFill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7131C5C7" w14:textId="77777777" w:rsidR="0041643D" w:rsidRDefault="0041643D" w:rsidP="0041643D">
                                  <w:pPr>
                                    <w:jc w:val="center"/>
                                  </w:pPr>
                                  <w:proofErr w:type="spellStart"/>
                                  <w:r w:rsidRPr="006F4DE0">
                                    <w:t>Hình</w:t>
                                  </w:r>
                                  <w:proofErr w:type="spellEnd"/>
                                  <w:r w:rsidRPr="006F4DE0">
                                    <w:t xml:space="preserve"> 1: </w:t>
                                  </w:r>
                                  <w:proofErr w:type="spellStart"/>
                                  <w:r w:rsidRPr="006F4DE0">
                                    <w:t>Ảnh</w:t>
                                  </w:r>
                                  <w:proofErr w:type="spellEnd"/>
                                  <w:r w:rsidRPr="006F4DE0">
                                    <w:t xml:space="preserve"> X-</w:t>
                                  </w:r>
                                  <w:proofErr w:type="spellStart"/>
                                  <w:r w:rsidRPr="006F4DE0">
                                    <w:t>quang</w:t>
                                  </w:r>
                                  <w:proofErr w:type="spellEnd"/>
                                  <w:r w:rsidRPr="006F4DE0">
                                    <w:t xml:space="preserve"> </w:t>
                                  </w:r>
                                  <w:proofErr w:type="spellStart"/>
                                  <w:r w:rsidRPr="006F4DE0">
                                    <w:t>ngực</w:t>
                                  </w:r>
                                  <w:proofErr w:type="spellEnd"/>
                                  <w:r w:rsidRPr="006F4DE0">
                                    <w:t xml:space="preserve"> – </w:t>
                                  </w:r>
                                  <w:proofErr w:type="spellStart"/>
                                  <w:r w:rsidRPr="006F4DE0">
                                    <w:t>Phiên</w:t>
                                  </w:r>
                                  <w:proofErr w:type="spellEnd"/>
                                  <w:r w:rsidRPr="006F4DE0">
                                    <w:t xml:space="preserve"> </w:t>
                                  </w:r>
                                  <w:proofErr w:type="spellStart"/>
                                  <w:r w:rsidRPr="006F4DE0">
                                    <w:t>bản</w:t>
                                  </w:r>
                                  <w:proofErr w:type="spellEnd"/>
                                  <w:r w:rsidRPr="006F4DE0">
                                    <w:t xml:space="preserve"> TIFF</w:t>
                                  </w:r>
                                </w:p>
                              </w:txbxContent>
                            </wps:txbx>
                            <wps:bodyPr rot="0" spcFirstLastPara="0" vertOverflow="clip" horzOverflow="clip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sp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1638695" id="Text Box 1810446770" o:spid="_x0000_s1061" type="#_x0000_t202" style="position:absolute;margin-left:112.1pt;margin-top:189.8pt;width:201.75pt;height:13.15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" stroked="f">
                      <v:textbox style="mso-fit-shape-to-text:t" inset="0,0,0,0">
                        <w:txbxContent>
                          <w:p w14:paraId="7131C5C7" w14:textId="77777777" w:rsidR="0041643D" w:rsidRDefault="0041643D" w:rsidP="0041643D">
                            <w:pPr>
                              <w:jc w:val="center"/>
                            </w:pPr>
                            <w:proofErr w:type="spellStart"/>
                            <w:r w:rsidRPr="006F4DE0">
                              <w:t>Hình</w:t>
                            </w:r>
                            <w:proofErr w:type="spellEnd"/>
                            <w:r w:rsidRPr="006F4DE0">
                              <w:t xml:space="preserve"> 1: </w:t>
                            </w:r>
                            <w:proofErr w:type="spellStart"/>
                            <w:r w:rsidRPr="006F4DE0">
                              <w:t>Ảnh</w:t>
                            </w:r>
                            <w:proofErr w:type="spellEnd"/>
                            <w:r w:rsidRPr="006F4DE0">
                              <w:t xml:space="preserve"> X-</w:t>
                            </w:r>
                            <w:proofErr w:type="spellStart"/>
                            <w:r w:rsidRPr="006F4DE0">
                              <w:t>quang</w:t>
                            </w:r>
                            <w:proofErr w:type="spellEnd"/>
                            <w:r w:rsidRPr="006F4DE0">
                              <w:t xml:space="preserve"> </w:t>
                            </w:r>
                            <w:proofErr w:type="spellStart"/>
                            <w:r w:rsidRPr="006F4DE0">
                              <w:t>ngực</w:t>
                            </w:r>
                            <w:proofErr w:type="spellEnd"/>
                            <w:r w:rsidRPr="006F4DE0">
                              <w:t xml:space="preserve"> – </w:t>
                            </w:r>
                            <w:proofErr w:type="spellStart"/>
                            <w:r w:rsidRPr="006F4DE0">
                              <w:t>Phiên</w:t>
                            </w:r>
                            <w:proofErr w:type="spellEnd"/>
                            <w:r w:rsidRPr="006F4DE0">
                              <w:t xml:space="preserve"> </w:t>
                            </w:r>
                            <w:proofErr w:type="spellStart"/>
                            <w:r w:rsidRPr="006F4DE0">
                              <w:t>bản</w:t>
                            </w:r>
                            <w:proofErr w:type="spellEnd"/>
                            <w:r w:rsidRPr="006F4DE0">
                              <w:t xml:space="preserve"> TIFF</w:t>
                            </w:r>
                          </w:p>
                        </w:txbxContent>
                      </v:textbox>
                      <w10:wrap type="topAndBottom"/>
                    </v:shape>
                  </w:pict>
                </mc:Fallback>
              </mc:AlternateContent>
            </w:r>
            <w:r w:rsidRPr="0041643D">
              <w:rPr>
                <w:sz w:val="24"/>
                <w:szCs w:val="24"/>
              </w:rPr>
              <w:t xml:space="preserve"> </w:t>
            </w:r>
            <w:r w:rsidRPr="0041643D">
              <w:rPr>
                <w:b/>
                <w:bCs/>
                <w:noProof/>
                <w:sz w:val="24"/>
                <w:szCs w:val="24"/>
              </w:rPr>
              <w:t>Số X-quang     :</w:t>
            </w:r>
            <w:r w:rsidRPr="0041643D">
              <w:rPr>
                <w:sz w:val="24"/>
                <w:szCs w:val="24"/>
              </w:rPr>
              <w:t xml:space="preserve"> 52587412</w:t>
            </w:r>
          </w:p>
          <w:p w14:paraId="237C55C5" w14:textId="77777777" w:rsidR="0041643D" w:rsidRPr="0041643D" w:rsidRDefault="0041643D" w:rsidP="0041643D">
            <w:pPr>
              <w:spacing w:line="360" w:lineRule="auto"/>
              <w:rPr>
                <w:b/>
                <w:bCs/>
                <w:sz w:val="16"/>
                <w:szCs w:val="16"/>
              </w:rPr>
            </w:pPr>
          </w:p>
          <w:p w14:paraId="73F334B7" w14:textId="77777777" w:rsidR="0041643D" w:rsidRPr="0041643D" w:rsidRDefault="0041643D" w:rsidP="0041643D">
            <w:pPr>
              <w:spacing w:after="120" w:line="360" w:lineRule="auto"/>
              <w:rPr>
                <w:b/>
                <w:bCs/>
                <w:sz w:val="24"/>
                <w:szCs w:val="24"/>
              </w:rPr>
            </w:pPr>
            <w:r w:rsidRPr="0041643D">
              <w:rPr>
                <w:b/>
                <w:bCs/>
                <w:sz w:val="24"/>
                <w:szCs w:val="24"/>
              </w:rPr>
              <w:t>KẾT QUẢ ĐỌC PHIM:</w:t>
            </w:r>
          </w:p>
          <w:p w14:paraId="543A3BA1" w14:textId="77777777" w:rsidR="0041643D" w:rsidRPr="0041643D" w:rsidRDefault="0041643D" w:rsidP="0041643D">
            <w:pPr>
              <w:numPr>
                <w:ilvl w:val="0"/>
                <w:numId w:val="9"/>
              </w:numPr>
              <w:spacing w:after="120" w:line="360" w:lineRule="auto"/>
              <w:contextualSpacing/>
              <w:rPr>
                <w:sz w:val="24"/>
                <w:szCs w:val="24"/>
              </w:rPr>
            </w:pPr>
            <w:r w:rsidRPr="0041643D">
              <w:rPr>
                <w:b/>
                <w:bCs/>
                <w:sz w:val="24"/>
                <w:szCs w:val="24"/>
              </w:rPr>
              <w:t>Phổ</w:t>
            </w:r>
            <w:proofErr w:type="spellStart"/>
            <w:r w:rsidRPr="0041643D">
              <w:rPr>
                <w:b/>
                <w:bCs/>
                <w:sz w:val="24"/>
                <w:szCs w:val="24"/>
              </w:rPr>
              <w:t>i</w:t>
            </w:r>
            <w:proofErr w:type="spellEnd"/>
            <w:r w:rsidRPr="0041643D">
              <w:rPr>
                <w:b/>
                <w:bCs/>
                <w:sz w:val="24"/>
                <w:szCs w:val="24"/>
              </w:rPr>
              <w:t xml:space="preserve">: </w:t>
            </w:r>
            <w:r w:rsidRPr="0041643D">
              <w:rPr>
                <w:sz w:val="24"/>
                <w:szCs w:val="24"/>
              </w:rPr>
              <w:t xml:space="preserve">Trong </w:t>
            </w:r>
            <w:proofErr w:type="spellStart"/>
            <w:r w:rsidRPr="0041643D">
              <w:rPr>
                <w:sz w:val="24"/>
                <w:szCs w:val="24"/>
              </w:rPr>
              <w:t>va</w:t>
            </w:r>
            <w:proofErr w:type="spellEnd"/>
            <w:r w:rsidRPr="0041643D">
              <w:rPr>
                <w:sz w:val="24"/>
                <w:szCs w:val="24"/>
              </w:rPr>
              <w:t xml:space="preserve">̀ </w:t>
            </w:r>
            <w:proofErr w:type="spellStart"/>
            <w:r w:rsidRPr="0041643D">
              <w:rPr>
                <w:sz w:val="24"/>
                <w:szCs w:val="24"/>
              </w:rPr>
              <w:t>căng</w:t>
            </w:r>
            <w:proofErr w:type="spellEnd"/>
            <w:r w:rsidRPr="0041643D">
              <w:rPr>
                <w:sz w:val="24"/>
                <w:szCs w:val="24"/>
              </w:rPr>
              <w:t xml:space="preserve"> tốt; </w:t>
            </w:r>
            <w:proofErr w:type="spellStart"/>
            <w:r w:rsidRPr="0041643D">
              <w:rPr>
                <w:sz w:val="24"/>
                <w:szCs w:val="24"/>
              </w:rPr>
              <w:t>không</w:t>
            </w:r>
            <w:proofErr w:type="spellEnd"/>
            <w:r w:rsidRPr="0041643D">
              <w:rPr>
                <w:sz w:val="24"/>
                <w:szCs w:val="24"/>
              </w:rPr>
              <w:t xml:space="preserve"> có dấu hiệu </w:t>
            </w:r>
            <w:proofErr w:type="spellStart"/>
            <w:r w:rsidRPr="0041643D">
              <w:rPr>
                <w:sz w:val="24"/>
                <w:szCs w:val="24"/>
              </w:rPr>
              <w:t>viêm</w:t>
            </w:r>
            <w:proofErr w:type="spellEnd"/>
            <w:r w:rsidRPr="0041643D">
              <w:rPr>
                <w:sz w:val="24"/>
                <w:szCs w:val="24"/>
              </w:rPr>
              <w:t xml:space="preserve"> phổ</w:t>
            </w:r>
            <w:proofErr w:type="spellStart"/>
            <w:r w:rsidRPr="0041643D">
              <w:rPr>
                <w:sz w:val="24"/>
                <w:szCs w:val="24"/>
              </w:rPr>
              <w:t>i</w:t>
            </w:r>
            <w:proofErr w:type="spellEnd"/>
            <w:r w:rsidRPr="0041643D">
              <w:rPr>
                <w:sz w:val="24"/>
                <w:szCs w:val="24"/>
              </w:rPr>
              <w:t xml:space="preserve">, </w:t>
            </w:r>
            <w:proofErr w:type="spellStart"/>
            <w:r w:rsidRPr="0041643D">
              <w:rPr>
                <w:sz w:val="24"/>
                <w:szCs w:val="24"/>
              </w:rPr>
              <w:t>tràn</w:t>
            </w:r>
            <w:proofErr w:type="spellEnd"/>
            <w:r w:rsidRPr="0041643D">
              <w:rPr>
                <w:sz w:val="24"/>
                <w:szCs w:val="24"/>
              </w:rPr>
              <w:t xml:space="preserve"> </w:t>
            </w:r>
            <w:proofErr w:type="spellStart"/>
            <w:r w:rsidRPr="0041643D">
              <w:rPr>
                <w:sz w:val="24"/>
                <w:szCs w:val="24"/>
              </w:rPr>
              <w:t>khi</w:t>
            </w:r>
            <w:proofErr w:type="spellEnd"/>
            <w:r w:rsidRPr="0041643D">
              <w:rPr>
                <w:sz w:val="24"/>
                <w:szCs w:val="24"/>
              </w:rPr>
              <w:t xml:space="preserve">́ </w:t>
            </w:r>
            <w:proofErr w:type="spellStart"/>
            <w:r w:rsidRPr="0041643D">
              <w:rPr>
                <w:sz w:val="24"/>
                <w:szCs w:val="24"/>
              </w:rPr>
              <w:t>màng</w:t>
            </w:r>
            <w:proofErr w:type="spellEnd"/>
            <w:r w:rsidRPr="0041643D">
              <w:rPr>
                <w:sz w:val="24"/>
                <w:szCs w:val="24"/>
              </w:rPr>
              <w:t xml:space="preserve"> phổ</w:t>
            </w:r>
            <w:proofErr w:type="spellStart"/>
            <w:r w:rsidRPr="0041643D">
              <w:rPr>
                <w:sz w:val="24"/>
                <w:szCs w:val="24"/>
              </w:rPr>
              <w:t>i</w:t>
            </w:r>
            <w:proofErr w:type="spellEnd"/>
            <w:r w:rsidRPr="0041643D">
              <w:rPr>
                <w:sz w:val="24"/>
                <w:szCs w:val="24"/>
              </w:rPr>
              <w:t xml:space="preserve"> </w:t>
            </w:r>
            <w:proofErr w:type="spellStart"/>
            <w:r w:rsidRPr="0041643D">
              <w:rPr>
                <w:sz w:val="24"/>
                <w:szCs w:val="24"/>
              </w:rPr>
              <w:t>hoa</w:t>
            </w:r>
            <w:proofErr w:type="spellEnd"/>
            <w:r w:rsidRPr="0041643D">
              <w:rPr>
                <w:sz w:val="24"/>
                <w:szCs w:val="24"/>
              </w:rPr>
              <w:t xml:space="preserve">̣̆c </w:t>
            </w:r>
            <w:proofErr w:type="spellStart"/>
            <w:r w:rsidRPr="0041643D">
              <w:rPr>
                <w:sz w:val="24"/>
                <w:szCs w:val="24"/>
              </w:rPr>
              <w:t>tràn</w:t>
            </w:r>
            <w:proofErr w:type="spellEnd"/>
            <w:r w:rsidRPr="0041643D">
              <w:rPr>
                <w:sz w:val="24"/>
                <w:szCs w:val="24"/>
              </w:rPr>
              <w:t xml:space="preserve"> </w:t>
            </w:r>
            <w:proofErr w:type="spellStart"/>
            <w:r w:rsidRPr="0041643D">
              <w:rPr>
                <w:sz w:val="24"/>
                <w:szCs w:val="24"/>
              </w:rPr>
              <w:t>dịch</w:t>
            </w:r>
            <w:proofErr w:type="spellEnd"/>
            <w:r w:rsidRPr="0041643D">
              <w:rPr>
                <w:sz w:val="24"/>
                <w:szCs w:val="24"/>
              </w:rPr>
              <w:t>.</w:t>
            </w:r>
          </w:p>
          <w:p w14:paraId="590E5FBC" w14:textId="77777777" w:rsidR="0041643D" w:rsidRPr="0041643D" w:rsidRDefault="0041643D" w:rsidP="0041643D">
            <w:pPr>
              <w:numPr>
                <w:ilvl w:val="0"/>
                <w:numId w:val="9"/>
              </w:numPr>
              <w:spacing w:after="120" w:line="360" w:lineRule="auto"/>
              <w:contextualSpacing/>
              <w:rPr>
                <w:sz w:val="24"/>
                <w:szCs w:val="24"/>
              </w:rPr>
            </w:pPr>
            <w:r w:rsidRPr="0041643D">
              <w:rPr>
                <w:b/>
                <w:bCs/>
                <w:sz w:val="24"/>
                <w:szCs w:val="24"/>
              </w:rPr>
              <w:t xml:space="preserve">Tim: </w:t>
            </w:r>
            <w:proofErr w:type="spellStart"/>
            <w:r w:rsidRPr="0041643D">
              <w:rPr>
                <w:sz w:val="24"/>
                <w:szCs w:val="24"/>
              </w:rPr>
              <w:t>Kích</w:t>
            </w:r>
            <w:proofErr w:type="spellEnd"/>
            <w:r w:rsidRPr="0041643D">
              <w:rPr>
                <w:sz w:val="24"/>
                <w:szCs w:val="24"/>
              </w:rPr>
              <w:t xml:space="preserve"> </w:t>
            </w:r>
            <w:proofErr w:type="spellStart"/>
            <w:r w:rsidRPr="0041643D">
              <w:rPr>
                <w:sz w:val="24"/>
                <w:szCs w:val="24"/>
              </w:rPr>
              <w:t>thưo</w:t>
            </w:r>
            <w:proofErr w:type="spellEnd"/>
            <w:r w:rsidRPr="0041643D">
              <w:rPr>
                <w:sz w:val="24"/>
                <w:szCs w:val="24"/>
              </w:rPr>
              <w:t xml:space="preserve">̛́c </w:t>
            </w:r>
            <w:proofErr w:type="spellStart"/>
            <w:r w:rsidRPr="0041643D">
              <w:rPr>
                <w:sz w:val="24"/>
                <w:szCs w:val="24"/>
              </w:rPr>
              <w:t>va</w:t>
            </w:r>
            <w:proofErr w:type="spellEnd"/>
            <w:r w:rsidRPr="0041643D">
              <w:rPr>
                <w:sz w:val="24"/>
                <w:szCs w:val="24"/>
              </w:rPr>
              <w:t xml:space="preserve">̀ </w:t>
            </w:r>
            <w:proofErr w:type="spellStart"/>
            <w:r w:rsidRPr="0041643D">
              <w:rPr>
                <w:sz w:val="24"/>
                <w:szCs w:val="24"/>
              </w:rPr>
              <w:t>hình</w:t>
            </w:r>
            <w:proofErr w:type="spellEnd"/>
            <w:r w:rsidRPr="0041643D">
              <w:rPr>
                <w:sz w:val="24"/>
                <w:szCs w:val="24"/>
              </w:rPr>
              <w:t xml:space="preserve"> </w:t>
            </w:r>
            <w:proofErr w:type="spellStart"/>
            <w:r w:rsidRPr="0041643D">
              <w:rPr>
                <w:sz w:val="24"/>
                <w:szCs w:val="24"/>
              </w:rPr>
              <w:t>dạng</w:t>
            </w:r>
            <w:proofErr w:type="spellEnd"/>
            <w:r w:rsidRPr="0041643D">
              <w:rPr>
                <w:sz w:val="24"/>
                <w:szCs w:val="24"/>
              </w:rPr>
              <w:t xml:space="preserve"> </w:t>
            </w:r>
            <w:proofErr w:type="spellStart"/>
            <w:r w:rsidRPr="0041643D">
              <w:rPr>
                <w:sz w:val="24"/>
                <w:szCs w:val="24"/>
              </w:rPr>
              <w:t>bình</w:t>
            </w:r>
            <w:proofErr w:type="spellEnd"/>
            <w:r w:rsidRPr="0041643D">
              <w:rPr>
                <w:sz w:val="24"/>
                <w:szCs w:val="24"/>
              </w:rPr>
              <w:t xml:space="preserve"> </w:t>
            </w:r>
            <w:proofErr w:type="spellStart"/>
            <w:r w:rsidRPr="0041643D">
              <w:rPr>
                <w:sz w:val="24"/>
                <w:szCs w:val="24"/>
              </w:rPr>
              <w:t>thưo</w:t>
            </w:r>
            <w:proofErr w:type="spellEnd"/>
            <w:r w:rsidRPr="0041643D">
              <w:rPr>
                <w:sz w:val="24"/>
                <w:szCs w:val="24"/>
              </w:rPr>
              <w:t xml:space="preserve">̛̀ng; </w:t>
            </w:r>
            <w:proofErr w:type="spellStart"/>
            <w:r w:rsidRPr="0041643D">
              <w:rPr>
                <w:sz w:val="24"/>
                <w:szCs w:val="24"/>
              </w:rPr>
              <w:t>bóng</w:t>
            </w:r>
            <w:proofErr w:type="spellEnd"/>
            <w:r w:rsidRPr="0041643D">
              <w:rPr>
                <w:sz w:val="24"/>
                <w:szCs w:val="24"/>
              </w:rPr>
              <w:t xml:space="preserve"> </w:t>
            </w:r>
            <w:proofErr w:type="spellStart"/>
            <w:r w:rsidRPr="0041643D">
              <w:rPr>
                <w:sz w:val="24"/>
                <w:szCs w:val="24"/>
              </w:rPr>
              <w:t>tim</w:t>
            </w:r>
            <w:proofErr w:type="spellEnd"/>
            <w:r w:rsidRPr="0041643D">
              <w:rPr>
                <w:sz w:val="24"/>
                <w:szCs w:val="24"/>
              </w:rPr>
              <w:t xml:space="preserve"> </w:t>
            </w:r>
            <w:proofErr w:type="spellStart"/>
            <w:r w:rsidRPr="0041643D">
              <w:rPr>
                <w:sz w:val="24"/>
                <w:szCs w:val="24"/>
              </w:rPr>
              <w:t>trong</w:t>
            </w:r>
            <w:proofErr w:type="spellEnd"/>
            <w:r w:rsidRPr="0041643D">
              <w:rPr>
                <w:sz w:val="24"/>
                <w:szCs w:val="24"/>
              </w:rPr>
              <w:t xml:space="preserve"> </w:t>
            </w:r>
            <w:proofErr w:type="spellStart"/>
            <w:r w:rsidRPr="0041643D">
              <w:rPr>
                <w:sz w:val="24"/>
                <w:szCs w:val="24"/>
              </w:rPr>
              <w:t>gio</w:t>
            </w:r>
            <w:proofErr w:type="spellEnd"/>
            <w:r w:rsidRPr="0041643D">
              <w:rPr>
                <w:sz w:val="24"/>
                <w:szCs w:val="24"/>
              </w:rPr>
              <w:t>̛́</w:t>
            </w:r>
            <w:proofErr w:type="spellStart"/>
            <w:r w:rsidRPr="0041643D">
              <w:rPr>
                <w:sz w:val="24"/>
                <w:szCs w:val="24"/>
              </w:rPr>
              <w:t>i</w:t>
            </w:r>
            <w:proofErr w:type="spellEnd"/>
            <w:r w:rsidRPr="0041643D">
              <w:rPr>
                <w:sz w:val="24"/>
                <w:szCs w:val="24"/>
              </w:rPr>
              <w:t xml:space="preserve"> </w:t>
            </w:r>
            <w:proofErr w:type="spellStart"/>
            <w:r w:rsidRPr="0041643D">
              <w:rPr>
                <w:sz w:val="24"/>
                <w:szCs w:val="24"/>
              </w:rPr>
              <w:t>hạn</w:t>
            </w:r>
            <w:proofErr w:type="spellEnd"/>
            <w:r w:rsidRPr="0041643D">
              <w:rPr>
                <w:sz w:val="24"/>
                <w:szCs w:val="24"/>
              </w:rPr>
              <w:t xml:space="preserve"> </w:t>
            </w:r>
            <w:proofErr w:type="spellStart"/>
            <w:r w:rsidRPr="0041643D">
              <w:rPr>
                <w:sz w:val="24"/>
                <w:szCs w:val="24"/>
              </w:rPr>
              <w:t>bình</w:t>
            </w:r>
            <w:proofErr w:type="spellEnd"/>
            <w:r w:rsidRPr="0041643D">
              <w:rPr>
                <w:sz w:val="24"/>
                <w:szCs w:val="24"/>
              </w:rPr>
              <w:t xml:space="preserve"> </w:t>
            </w:r>
            <w:proofErr w:type="spellStart"/>
            <w:r w:rsidRPr="0041643D">
              <w:rPr>
                <w:sz w:val="24"/>
                <w:szCs w:val="24"/>
              </w:rPr>
              <w:t>thưo</w:t>
            </w:r>
            <w:proofErr w:type="spellEnd"/>
            <w:r w:rsidRPr="0041643D">
              <w:rPr>
                <w:sz w:val="24"/>
                <w:szCs w:val="24"/>
              </w:rPr>
              <w:t xml:space="preserve">̛̀ng; </w:t>
            </w:r>
            <w:proofErr w:type="spellStart"/>
            <w:r w:rsidRPr="0041643D">
              <w:rPr>
                <w:sz w:val="24"/>
                <w:szCs w:val="24"/>
              </w:rPr>
              <w:t>không</w:t>
            </w:r>
            <w:proofErr w:type="spellEnd"/>
            <w:r w:rsidRPr="0041643D">
              <w:rPr>
                <w:sz w:val="24"/>
                <w:szCs w:val="24"/>
              </w:rPr>
              <w:t xml:space="preserve"> có </w:t>
            </w:r>
            <w:proofErr w:type="spellStart"/>
            <w:r w:rsidRPr="0041643D">
              <w:rPr>
                <w:sz w:val="24"/>
                <w:szCs w:val="24"/>
              </w:rPr>
              <w:t>tim</w:t>
            </w:r>
            <w:proofErr w:type="spellEnd"/>
            <w:r w:rsidRPr="0041643D">
              <w:rPr>
                <w:sz w:val="24"/>
                <w:szCs w:val="24"/>
              </w:rPr>
              <w:t xml:space="preserve"> to </w:t>
            </w:r>
            <w:proofErr w:type="spellStart"/>
            <w:r w:rsidRPr="0041643D">
              <w:rPr>
                <w:sz w:val="24"/>
                <w:szCs w:val="24"/>
              </w:rPr>
              <w:t>hoa</w:t>
            </w:r>
            <w:proofErr w:type="spellEnd"/>
            <w:r w:rsidRPr="0041643D">
              <w:rPr>
                <w:sz w:val="24"/>
                <w:szCs w:val="24"/>
              </w:rPr>
              <w:t xml:space="preserve">̣̆c </w:t>
            </w:r>
            <w:proofErr w:type="spellStart"/>
            <w:r w:rsidRPr="0041643D">
              <w:rPr>
                <w:sz w:val="24"/>
                <w:szCs w:val="24"/>
              </w:rPr>
              <w:t>tràn</w:t>
            </w:r>
            <w:proofErr w:type="spellEnd"/>
            <w:r w:rsidRPr="0041643D">
              <w:rPr>
                <w:sz w:val="24"/>
                <w:szCs w:val="24"/>
              </w:rPr>
              <w:t xml:space="preserve"> </w:t>
            </w:r>
            <w:proofErr w:type="spellStart"/>
            <w:r w:rsidRPr="0041643D">
              <w:rPr>
                <w:sz w:val="24"/>
                <w:szCs w:val="24"/>
              </w:rPr>
              <w:t>dịch</w:t>
            </w:r>
            <w:proofErr w:type="spellEnd"/>
            <w:r w:rsidRPr="0041643D">
              <w:rPr>
                <w:sz w:val="24"/>
                <w:szCs w:val="24"/>
              </w:rPr>
              <w:t xml:space="preserve"> </w:t>
            </w:r>
            <w:proofErr w:type="spellStart"/>
            <w:r w:rsidRPr="0041643D">
              <w:rPr>
                <w:sz w:val="24"/>
                <w:szCs w:val="24"/>
              </w:rPr>
              <w:t>màng</w:t>
            </w:r>
            <w:proofErr w:type="spellEnd"/>
            <w:r w:rsidRPr="0041643D">
              <w:rPr>
                <w:sz w:val="24"/>
                <w:szCs w:val="24"/>
              </w:rPr>
              <w:t xml:space="preserve"> </w:t>
            </w:r>
            <w:proofErr w:type="spellStart"/>
            <w:r w:rsidRPr="0041643D">
              <w:rPr>
                <w:sz w:val="24"/>
                <w:szCs w:val="24"/>
              </w:rPr>
              <w:t>tim.</w:t>
            </w:r>
            <w:proofErr w:type="spellEnd"/>
          </w:p>
          <w:p w14:paraId="177B9DBE" w14:textId="77777777" w:rsidR="0041643D" w:rsidRPr="0041643D" w:rsidRDefault="0041643D" w:rsidP="0041643D">
            <w:pPr>
              <w:numPr>
                <w:ilvl w:val="0"/>
                <w:numId w:val="9"/>
              </w:numPr>
              <w:spacing w:after="120" w:line="360" w:lineRule="auto"/>
              <w:contextualSpacing/>
              <w:rPr>
                <w:sz w:val="24"/>
                <w:szCs w:val="24"/>
              </w:rPr>
            </w:pPr>
            <w:r w:rsidRPr="0041643D">
              <w:rPr>
                <w:b/>
                <w:bCs/>
                <w:sz w:val="24"/>
                <w:szCs w:val="24"/>
              </w:rPr>
              <w:t xml:space="preserve">Cơ </w:t>
            </w:r>
            <w:proofErr w:type="spellStart"/>
            <w:r w:rsidRPr="0041643D">
              <w:rPr>
                <w:b/>
                <w:bCs/>
                <w:sz w:val="24"/>
                <w:szCs w:val="24"/>
              </w:rPr>
              <w:t>hoành</w:t>
            </w:r>
            <w:proofErr w:type="spellEnd"/>
            <w:r w:rsidRPr="0041643D">
              <w:rPr>
                <w:b/>
                <w:bCs/>
                <w:sz w:val="24"/>
                <w:szCs w:val="24"/>
              </w:rPr>
              <w:t xml:space="preserve">: </w:t>
            </w:r>
            <w:r w:rsidRPr="0041643D">
              <w:rPr>
                <w:sz w:val="24"/>
                <w:szCs w:val="24"/>
              </w:rPr>
              <w:t xml:space="preserve">Rõ </w:t>
            </w:r>
            <w:proofErr w:type="spellStart"/>
            <w:r w:rsidRPr="0041643D">
              <w:rPr>
                <w:sz w:val="24"/>
                <w:szCs w:val="24"/>
              </w:rPr>
              <w:t>ràng</w:t>
            </w:r>
            <w:proofErr w:type="spellEnd"/>
            <w:r w:rsidRPr="0041643D">
              <w:rPr>
                <w:sz w:val="24"/>
                <w:szCs w:val="24"/>
              </w:rPr>
              <w:t xml:space="preserve"> </w:t>
            </w:r>
            <w:proofErr w:type="spellStart"/>
            <w:r w:rsidRPr="0041643D">
              <w:rPr>
                <w:sz w:val="24"/>
                <w:szCs w:val="24"/>
              </w:rPr>
              <w:t>va</w:t>
            </w:r>
            <w:proofErr w:type="spellEnd"/>
            <w:r w:rsidRPr="0041643D">
              <w:rPr>
                <w:sz w:val="24"/>
                <w:szCs w:val="24"/>
              </w:rPr>
              <w:t xml:space="preserve">̀ </w:t>
            </w:r>
            <w:proofErr w:type="spellStart"/>
            <w:r w:rsidRPr="0041643D">
              <w:rPr>
                <w:sz w:val="24"/>
                <w:szCs w:val="24"/>
              </w:rPr>
              <w:t>đe</w:t>
            </w:r>
            <w:proofErr w:type="spellEnd"/>
            <w:r w:rsidRPr="0041643D">
              <w:rPr>
                <w:sz w:val="24"/>
                <w:szCs w:val="24"/>
              </w:rPr>
              <w:t xml:space="preserve">̂̀u; </w:t>
            </w:r>
            <w:proofErr w:type="spellStart"/>
            <w:r w:rsidRPr="0041643D">
              <w:rPr>
                <w:sz w:val="24"/>
                <w:szCs w:val="24"/>
              </w:rPr>
              <w:t>không</w:t>
            </w:r>
            <w:proofErr w:type="spellEnd"/>
            <w:r w:rsidRPr="0041643D">
              <w:rPr>
                <w:sz w:val="24"/>
                <w:szCs w:val="24"/>
              </w:rPr>
              <w:t xml:space="preserve"> có hiện </w:t>
            </w:r>
            <w:proofErr w:type="spellStart"/>
            <w:r w:rsidRPr="0041643D">
              <w:rPr>
                <w:sz w:val="24"/>
                <w:szCs w:val="24"/>
              </w:rPr>
              <w:t>tưo</w:t>
            </w:r>
            <w:proofErr w:type="spellEnd"/>
            <w:r w:rsidRPr="0041643D">
              <w:rPr>
                <w:sz w:val="24"/>
                <w:szCs w:val="24"/>
              </w:rPr>
              <w:t xml:space="preserve">̛̣ng </w:t>
            </w:r>
            <w:proofErr w:type="spellStart"/>
            <w:r w:rsidRPr="0041643D">
              <w:rPr>
                <w:sz w:val="24"/>
                <w:szCs w:val="24"/>
              </w:rPr>
              <w:t>nâng</w:t>
            </w:r>
            <w:proofErr w:type="spellEnd"/>
            <w:r w:rsidRPr="0041643D">
              <w:rPr>
                <w:sz w:val="24"/>
                <w:szCs w:val="24"/>
              </w:rPr>
              <w:t xml:space="preserve"> </w:t>
            </w:r>
            <w:proofErr w:type="spellStart"/>
            <w:r w:rsidRPr="0041643D">
              <w:rPr>
                <w:sz w:val="24"/>
                <w:szCs w:val="24"/>
              </w:rPr>
              <w:t>cao</w:t>
            </w:r>
            <w:proofErr w:type="spellEnd"/>
            <w:r w:rsidRPr="0041643D">
              <w:rPr>
                <w:sz w:val="24"/>
                <w:szCs w:val="24"/>
              </w:rPr>
              <w:t xml:space="preserve"> </w:t>
            </w:r>
            <w:proofErr w:type="spellStart"/>
            <w:r w:rsidRPr="0041643D">
              <w:rPr>
                <w:sz w:val="24"/>
                <w:szCs w:val="24"/>
              </w:rPr>
              <w:t>hoa</w:t>
            </w:r>
            <w:proofErr w:type="spellEnd"/>
            <w:r w:rsidRPr="0041643D">
              <w:rPr>
                <w:sz w:val="24"/>
                <w:szCs w:val="24"/>
              </w:rPr>
              <w:t xml:space="preserve">̣̆c hạ </w:t>
            </w:r>
            <w:proofErr w:type="spellStart"/>
            <w:r w:rsidRPr="0041643D">
              <w:rPr>
                <w:sz w:val="24"/>
                <w:szCs w:val="24"/>
              </w:rPr>
              <w:t>tha</w:t>
            </w:r>
            <w:proofErr w:type="spellEnd"/>
            <w:r w:rsidRPr="0041643D">
              <w:rPr>
                <w:sz w:val="24"/>
                <w:szCs w:val="24"/>
              </w:rPr>
              <w:t>̂́p.</w:t>
            </w:r>
          </w:p>
          <w:p w14:paraId="7C5F51D2" w14:textId="77777777" w:rsidR="0041643D" w:rsidRPr="0041643D" w:rsidRDefault="0041643D" w:rsidP="0041643D">
            <w:pPr>
              <w:numPr>
                <w:ilvl w:val="0"/>
                <w:numId w:val="9"/>
              </w:numPr>
              <w:spacing w:after="120" w:line="360" w:lineRule="auto"/>
              <w:contextualSpacing/>
              <w:rPr>
                <w:sz w:val="24"/>
                <w:szCs w:val="24"/>
              </w:rPr>
            </w:pPr>
            <w:proofErr w:type="spellStart"/>
            <w:r w:rsidRPr="0041643D">
              <w:rPr>
                <w:b/>
                <w:bCs/>
                <w:sz w:val="24"/>
                <w:szCs w:val="24"/>
              </w:rPr>
              <w:t>Xương</w:t>
            </w:r>
            <w:proofErr w:type="spellEnd"/>
            <w:r w:rsidRPr="0041643D">
              <w:rPr>
                <w:b/>
                <w:bCs/>
                <w:sz w:val="24"/>
                <w:szCs w:val="24"/>
              </w:rPr>
              <w:t xml:space="preserve">: </w:t>
            </w:r>
            <w:proofErr w:type="spellStart"/>
            <w:r w:rsidRPr="0041643D">
              <w:rPr>
                <w:sz w:val="24"/>
                <w:szCs w:val="24"/>
              </w:rPr>
              <w:t>Hình</w:t>
            </w:r>
            <w:proofErr w:type="spellEnd"/>
            <w:r w:rsidRPr="0041643D">
              <w:rPr>
                <w:sz w:val="24"/>
                <w:szCs w:val="24"/>
              </w:rPr>
              <w:t xml:space="preserve"> </w:t>
            </w:r>
            <w:proofErr w:type="spellStart"/>
            <w:r w:rsidRPr="0041643D">
              <w:rPr>
                <w:sz w:val="24"/>
                <w:szCs w:val="24"/>
              </w:rPr>
              <w:t>dạng</w:t>
            </w:r>
            <w:proofErr w:type="spellEnd"/>
            <w:r w:rsidRPr="0041643D">
              <w:rPr>
                <w:sz w:val="24"/>
                <w:szCs w:val="24"/>
              </w:rPr>
              <w:t xml:space="preserve"> </w:t>
            </w:r>
            <w:proofErr w:type="spellStart"/>
            <w:r w:rsidRPr="0041643D">
              <w:rPr>
                <w:sz w:val="24"/>
                <w:szCs w:val="24"/>
              </w:rPr>
              <w:t>bình</w:t>
            </w:r>
            <w:proofErr w:type="spellEnd"/>
            <w:r w:rsidRPr="0041643D">
              <w:rPr>
                <w:sz w:val="24"/>
                <w:szCs w:val="24"/>
              </w:rPr>
              <w:t xml:space="preserve"> </w:t>
            </w:r>
            <w:proofErr w:type="spellStart"/>
            <w:r w:rsidRPr="0041643D">
              <w:rPr>
                <w:sz w:val="24"/>
                <w:szCs w:val="24"/>
              </w:rPr>
              <w:t>thưo</w:t>
            </w:r>
            <w:proofErr w:type="spellEnd"/>
            <w:r w:rsidRPr="0041643D">
              <w:rPr>
                <w:sz w:val="24"/>
                <w:szCs w:val="24"/>
              </w:rPr>
              <w:t xml:space="preserve">̛̀ng; </w:t>
            </w:r>
            <w:proofErr w:type="spellStart"/>
            <w:r w:rsidRPr="0041643D">
              <w:rPr>
                <w:sz w:val="24"/>
                <w:szCs w:val="24"/>
              </w:rPr>
              <w:t>không</w:t>
            </w:r>
            <w:proofErr w:type="spellEnd"/>
            <w:r w:rsidRPr="0041643D">
              <w:rPr>
                <w:sz w:val="24"/>
                <w:szCs w:val="24"/>
              </w:rPr>
              <w:t xml:space="preserve"> có </w:t>
            </w:r>
            <w:proofErr w:type="spellStart"/>
            <w:r w:rsidRPr="0041643D">
              <w:rPr>
                <w:sz w:val="24"/>
                <w:szCs w:val="24"/>
              </w:rPr>
              <w:t>gãy</w:t>
            </w:r>
            <w:proofErr w:type="spellEnd"/>
            <w:r w:rsidRPr="0041643D">
              <w:rPr>
                <w:sz w:val="24"/>
                <w:szCs w:val="24"/>
              </w:rPr>
              <w:t xml:space="preserve"> </w:t>
            </w:r>
            <w:proofErr w:type="spellStart"/>
            <w:r w:rsidRPr="0041643D">
              <w:rPr>
                <w:sz w:val="24"/>
                <w:szCs w:val="24"/>
              </w:rPr>
              <w:t>xương</w:t>
            </w:r>
            <w:proofErr w:type="spellEnd"/>
            <w:r w:rsidRPr="0041643D">
              <w:rPr>
                <w:sz w:val="24"/>
                <w:szCs w:val="24"/>
              </w:rPr>
              <w:t xml:space="preserve"> </w:t>
            </w:r>
            <w:proofErr w:type="spellStart"/>
            <w:r w:rsidRPr="0041643D">
              <w:rPr>
                <w:sz w:val="24"/>
                <w:szCs w:val="24"/>
              </w:rPr>
              <w:t>hoa</w:t>
            </w:r>
            <w:proofErr w:type="spellEnd"/>
            <w:r w:rsidRPr="0041643D">
              <w:rPr>
                <w:sz w:val="24"/>
                <w:szCs w:val="24"/>
              </w:rPr>
              <w:t xml:space="preserve">̣̆c </w:t>
            </w:r>
            <w:proofErr w:type="spellStart"/>
            <w:r w:rsidRPr="0041643D">
              <w:rPr>
                <w:sz w:val="24"/>
                <w:szCs w:val="24"/>
              </w:rPr>
              <w:t>tra</w:t>
            </w:r>
            <w:proofErr w:type="spellEnd"/>
            <w:r w:rsidRPr="0041643D">
              <w:rPr>
                <w:sz w:val="24"/>
                <w:szCs w:val="24"/>
              </w:rPr>
              <w:t xml:space="preserve">̣̂t </w:t>
            </w:r>
            <w:proofErr w:type="spellStart"/>
            <w:r w:rsidRPr="0041643D">
              <w:rPr>
                <w:sz w:val="24"/>
                <w:szCs w:val="24"/>
              </w:rPr>
              <w:t>kho</w:t>
            </w:r>
            <w:proofErr w:type="spellEnd"/>
            <w:r w:rsidRPr="0041643D">
              <w:rPr>
                <w:sz w:val="24"/>
                <w:szCs w:val="24"/>
              </w:rPr>
              <w:t>̛́p.</w:t>
            </w:r>
          </w:p>
          <w:p w14:paraId="6FD2D049" w14:textId="77777777" w:rsidR="0041643D" w:rsidRPr="0041643D" w:rsidRDefault="0041643D" w:rsidP="0041643D">
            <w:pPr>
              <w:numPr>
                <w:ilvl w:val="0"/>
                <w:numId w:val="9"/>
              </w:numPr>
              <w:spacing w:after="120" w:line="360" w:lineRule="auto"/>
              <w:contextualSpacing/>
              <w:rPr>
                <w:b/>
                <w:bCs/>
                <w:sz w:val="24"/>
                <w:szCs w:val="24"/>
              </w:rPr>
            </w:pPr>
            <w:r w:rsidRPr="0041643D">
              <w:rPr>
                <w:b/>
                <w:bCs/>
                <w:sz w:val="24"/>
                <w:szCs w:val="24"/>
              </w:rPr>
              <w:t xml:space="preserve">Mô mềm: </w:t>
            </w:r>
            <w:proofErr w:type="spellStart"/>
            <w:r w:rsidRPr="0041643D">
              <w:rPr>
                <w:sz w:val="24"/>
                <w:szCs w:val="24"/>
              </w:rPr>
              <w:t>Hình</w:t>
            </w:r>
            <w:proofErr w:type="spellEnd"/>
            <w:r w:rsidRPr="0041643D">
              <w:rPr>
                <w:sz w:val="24"/>
                <w:szCs w:val="24"/>
              </w:rPr>
              <w:t xml:space="preserve"> </w:t>
            </w:r>
            <w:proofErr w:type="spellStart"/>
            <w:r w:rsidRPr="0041643D">
              <w:rPr>
                <w:sz w:val="24"/>
                <w:szCs w:val="24"/>
              </w:rPr>
              <w:t>dạng</w:t>
            </w:r>
            <w:proofErr w:type="spellEnd"/>
            <w:r w:rsidRPr="0041643D">
              <w:rPr>
                <w:sz w:val="24"/>
                <w:szCs w:val="24"/>
              </w:rPr>
              <w:t xml:space="preserve"> </w:t>
            </w:r>
            <w:proofErr w:type="spellStart"/>
            <w:r w:rsidRPr="0041643D">
              <w:rPr>
                <w:sz w:val="24"/>
                <w:szCs w:val="24"/>
              </w:rPr>
              <w:t>bình</w:t>
            </w:r>
            <w:proofErr w:type="spellEnd"/>
            <w:r w:rsidRPr="0041643D">
              <w:rPr>
                <w:sz w:val="24"/>
                <w:szCs w:val="24"/>
              </w:rPr>
              <w:t xml:space="preserve"> </w:t>
            </w:r>
            <w:proofErr w:type="spellStart"/>
            <w:r w:rsidRPr="0041643D">
              <w:rPr>
                <w:sz w:val="24"/>
                <w:szCs w:val="24"/>
              </w:rPr>
              <w:t>thưo</w:t>
            </w:r>
            <w:proofErr w:type="spellEnd"/>
            <w:r w:rsidRPr="0041643D">
              <w:rPr>
                <w:sz w:val="24"/>
                <w:szCs w:val="24"/>
              </w:rPr>
              <w:t xml:space="preserve">̛̀ng ở </w:t>
            </w:r>
            <w:proofErr w:type="spellStart"/>
            <w:r w:rsidRPr="0041643D">
              <w:rPr>
                <w:sz w:val="24"/>
                <w:szCs w:val="24"/>
              </w:rPr>
              <w:t>vùng</w:t>
            </w:r>
            <w:proofErr w:type="spellEnd"/>
            <w:r w:rsidRPr="0041643D">
              <w:rPr>
                <w:sz w:val="24"/>
                <w:szCs w:val="24"/>
              </w:rPr>
              <w:t xml:space="preserve"> </w:t>
            </w:r>
            <w:proofErr w:type="spellStart"/>
            <w:r w:rsidRPr="0041643D">
              <w:rPr>
                <w:sz w:val="24"/>
                <w:szCs w:val="24"/>
              </w:rPr>
              <w:t>ngu</w:t>
            </w:r>
            <w:proofErr w:type="spellEnd"/>
            <w:r w:rsidRPr="0041643D">
              <w:rPr>
                <w:sz w:val="24"/>
                <w:szCs w:val="24"/>
              </w:rPr>
              <w:t>̛̣c.</w:t>
            </w:r>
          </w:p>
        </w:tc>
      </w:tr>
      <w:tr w:rsidR="0041643D" w:rsidRPr="0041643D" w14:paraId="0B083D36" w14:textId="77777777" w:rsidTr="00557175">
        <w:tc>
          <w:tcPr>
            <w:tcW w:w="9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03B3D3" w14:textId="77777777" w:rsidR="0041643D" w:rsidRPr="0041643D" w:rsidRDefault="0041643D" w:rsidP="0041643D">
            <w:pPr>
              <w:spacing w:line="360" w:lineRule="auto"/>
              <w:contextualSpacing/>
              <w:rPr>
                <w:b/>
                <w:bCs/>
                <w:sz w:val="24"/>
                <w:szCs w:val="24"/>
              </w:rPr>
            </w:pPr>
            <w:r w:rsidRPr="0041643D">
              <w:rPr>
                <w:b/>
                <w:bCs/>
                <w:sz w:val="24"/>
                <w:szCs w:val="24"/>
              </w:rPr>
              <w:t>KHUYẾN NGHỊ:</w:t>
            </w:r>
          </w:p>
          <w:p w14:paraId="32165D8D" w14:textId="77777777" w:rsidR="0041643D" w:rsidRPr="0041643D" w:rsidRDefault="0041643D" w:rsidP="0041643D">
            <w:pPr>
              <w:spacing w:line="360" w:lineRule="auto"/>
              <w:contextualSpacing/>
              <w:rPr>
                <w:sz w:val="24"/>
                <w:szCs w:val="24"/>
              </w:rPr>
            </w:pPr>
            <w:r w:rsidRPr="0041643D">
              <w:rPr>
                <w:sz w:val="24"/>
                <w:szCs w:val="24"/>
              </w:rPr>
              <w:t xml:space="preserve">Hiện </w:t>
            </w:r>
            <w:proofErr w:type="spellStart"/>
            <w:r w:rsidRPr="0041643D">
              <w:rPr>
                <w:sz w:val="24"/>
                <w:szCs w:val="24"/>
              </w:rPr>
              <w:t>tại</w:t>
            </w:r>
            <w:proofErr w:type="spellEnd"/>
            <w:r w:rsidRPr="0041643D">
              <w:rPr>
                <w:sz w:val="24"/>
                <w:szCs w:val="24"/>
              </w:rPr>
              <w:t xml:space="preserve"> </w:t>
            </w:r>
            <w:proofErr w:type="spellStart"/>
            <w:r w:rsidRPr="0041643D">
              <w:rPr>
                <w:sz w:val="24"/>
                <w:szCs w:val="24"/>
              </w:rPr>
              <w:t>không</w:t>
            </w:r>
            <w:proofErr w:type="spellEnd"/>
            <w:r w:rsidRPr="0041643D">
              <w:rPr>
                <w:sz w:val="24"/>
                <w:szCs w:val="24"/>
              </w:rPr>
              <w:t xml:space="preserve"> cần </w:t>
            </w:r>
            <w:proofErr w:type="spellStart"/>
            <w:r w:rsidRPr="0041643D">
              <w:rPr>
                <w:sz w:val="24"/>
                <w:szCs w:val="24"/>
              </w:rPr>
              <w:t>đánh</w:t>
            </w:r>
            <w:proofErr w:type="spellEnd"/>
            <w:r w:rsidRPr="0041643D">
              <w:rPr>
                <w:sz w:val="24"/>
                <w:szCs w:val="24"/>
              </w:rPr>
              <w:t xml:space="preserve"> </w:t>
            </w:r>
            <w:proofErr w:type="spellStart"/>
            <w:r w:rsidRPr="0041643D">
              <w:rPr>
                <w:sz w:val="24"/>
                <w:szCs w:val="24"/>
              </w:rPr>
              <w:t>gia</w:t>
            </w:r>
            <w:proofErr w:type="spellEnd"/>
            <w:r w:rsidRPr="0041643D">
              <w:rPr>
                <w:sz w:val="24"/>
                <w:szCs w:val="24"/>
              </w:rPr>
              <w:t xml:space="preserve">́ </w:t>
            </w:r>
            <w:proofErr w:type="spellStart"/>
            <w:r w:rsidRPr="0041643D">
              <w:rPr>
                <w:sz w:val="24"/>
                <w:szCs w:val="24"/>
              </w:rPr>
              <w:t>thêm</w:t>
            </w:r>
            <w:proofErr w:type="spellEnd"/>
            <w:r w:rsidRPr="0041643D">
              <w:rPr>
                <w:sz w:val="24"/>
                <w:szCs w:val="24"/>
              </w:rPr>
              <w:t>.</w:t>
            </w:r>
          </w:p>
          <w:p w14:paraId="1F0FB108" w14:textId="77777777" w:rsidR="0041643D" w:rsidRPr="0041643D" w:rsidRDefault="0041643D" w:rsidP="0041643D">
            <w:pPr>
              <w:spacing w:line="360" w:lineRule="auto"/>
              <w:contextualSpacing/>
              <w:rPr>
                <w:b/>
                <w:bCs/>
                <w:sz w:val="24"/>
                <w:szCs w:val="24"/>
              </w:rPr>
            </w:pPr>
            <w:r w:rsidRPr="0041643D">
              <w:rPr>
                <w:b/>
                <w:bCs/>
                <w:sz w:val="24"/>
                <w:szCs w:val="24"/>
              </w:rPr>
              <w:t>GHI CHÚ BỔ SUNG:</w:t>
            </w:r>
          </w:p>
          <w:p w14:paraId="38074C55" w14:textId="77777777" w:rsidR="0041643D" w:rsidRPr="0041643D" w:rsidRDefault="0041643D" w:rsidP="0041643D">
            <w:pPr>
              <w:spacing w:line="360" w:lineRule="auto"/>
              <w:contextualSpacing/>
              <w:rPr>
                <w:sz w:val="24"/>
                <w:szCs w:val="24"/>
              </w:rPr>
            </w:pPr>
            <w:proofErr w:type="spellStart"/>
            <w:r w:rsidRPr="0041643D">
              <w:rPr>
                <w:sz w:val="24"/>
                <w:szCs w:val="24"/>
              </w:rPr>
              <w:t>Không</w:t>
            </w:r>
            <w:proofErr w:type="spellEnd"/>
            <w:r w:rsidRPr="0041643D">
              <w:rPr>
                <w:sz w:val="24"/>
                <w:szCs w:val="24"/>
              </w:rPr>
              <w:t xml:space="preserve"> có.</w:t>
            </w:r>
          </w:p>
        </w:tc>
      </w:tr>
      <w:bookmarkEnd w:id="27"/>
    </w:tbl>
    <w:p w14:paraId="5620FC69" w14:textId="77777777" w:rsidR="0041643D" w:rsidRPr="0041643D" w:rsidRDefault="0041643D" w:rsidP="0041643D">
      <w:pPr>
        <w:spacing w:after="120" w:line="276" w:lineRule="auto"/>
        <w:rPr>
          <w:rFonts w:ascii="Calibri" w:hAnsi="Calibri"/>
          <w:color w:val="333333"/>
          <w:lang w:eastAsia="fr-FR"/>
        </w:rPr>
      </w:pPr>
    </w:p>
    <w:p w14:paraId="20CE2994" w14:textId="77777777" w:rsidR="0041643D" w:rsidRPr="0041643D" w:rsidRDefault="0041643D" w:rsidP="0041643D">
      <w:pPr>
        <w:spacing w:line="360" w:lineRule="auto"/>
        <w:jc w:val="center"/>
      </w:pPr>
    </w:p>
    <w:sectPr w:rsidR="0041643D" w:rsidRPr="0041643D" w:rsidSect="00134B96">
      <w:footerReference w:type="default" r:id="rId22"/>
      <w:pgSz w:w="12240" w:h="15840"/>
      <w:pgMar w:top="1440" w:right="1440" w:bottom="1440" w:left="1440" w:header="720" w:footer="720" w:gutter="0"/>
      <w:pgNumType w:fmt="numberInDash"/>
      <w:cols w:space="720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comment w:id="0" w:author="Dharani Thangarasu" w:date="2021-09-13T17:40:00Z" w:initials="DT">
    <w:p w14:paraId="39D142FC" w14:textId="31A21683" w:rsidR="00F46D05" w:rsidRDefault="00F46D05">
      <w:pPr>
        <w:pStyle w:val="CommentText"/>
      </w:pPr>
      <w:r>
        <w:rPr>
          <w:rStyle w:val="CommentReference"/>
        </w:rPr>
        <w:annotationRef/>
      </w:r>
      <w:r>
        <w:t>Please add some more contents</w:t>
      </w:r>
    </w:p>
  </w:comment>
  <w:comment w:id="1" w:author="Ramaraj Marimuthu" w:date="2021-09-14T11:04:00Z" w:initials="RM">
    <w:p w14:paraId="626DE396" w14:textId="31A015CE" w:rsidR="00C30B8D" w:rsidRDefault="00C30B8D">
      <w:pPr>
        <w:pStyle w:val="CommentText"/>
      </w:pPr>
      <w:r>
        <w:rPr>
          <w:rStyle w:val="CommentReference"/>
        </w:rPr>
        <w:annotationRef/>
      </w:r>
      <w:r>
        <w:t>Added new content</w:t>
      </w:r>
    </w:p>
  </w:comment>
  <w:comment w:id="6" w:author="Dharani Thangarasu" w:date="2021-09-13T17:42:00Z" w:initials="DT">
    <w:p w14:paraId="32467BC1" w14:textId="7E89E2E4" w:rsidR="00F46D05" w:rsidRDefault="00F46D05">
      <w:pPr>
        <w:pStyle w:val="CommentText"/>
      </w:pPr>
      <w:r>
        <w:rPr>
          <w:rStyle w:val="CommentReference"/>
        </w:rPr>
        <w:annotationRef/>
      </w:r>
      <w:r>
        <w:t>Can you please resolve the spell check errors here?</w:t>
      </w:r>
    </w:p>
  </w:comment>
  <w:comment w:id="22" w:author="Dharani Thangarasu" w:date="2021-09-13T17:43:00Z" w:initials="DT">
    <w:p w14:paraId="55C336B4" w14:textId="106B77DB" w:rsidR="00F46D05" w:rsidRDefault="00F46D05">
      <w:pPr>
        <w:pStyle w:val="CommentText"/>
      </w:pPr>
      <w:r>
        <w:rPr>
          <w:rStyle w:val="CommentReference"/>
        </w:rPr>
        <w:annotationRef/>
      </w:r>
      <w:r>
        <w:t>Is this is the right company name?</w:t>
      </w:r>
    </w:p>
  </w:comment>
  <w:comment w:id="23" w:author="Ramaraj Marimuthu" w:date="2021-09-14T11:05:00Z" w:initials="RM">
    <w:p w14:paraId="2BD7669A" w14:textId="2C246CE8" w:rsidR="008C0729" w:rsidRDefault="008C0729">
      <w:pPr>
        <w:pStyle w:val="CommentText"/>
      </w:pPr>
      <w:r>
        <w:rPr>
          <w:rStyle w:val="CommentReference"/>
        </w:rPr>
        <w:annotationRef/>
      </w:r>
      <w:r>
        <w:t>No. Please modify the company name as we discussed.</w:t>
      </w:r>
    </w:p>
  </w:comment>
  <w:comment w:id="24" w:author="Dharani Thangarasu" w:date="2021-09-14T12:15:00Z" w:initials="DT">
    <w:p w14:paraId="0A785BF1" w14:textId="33E13F0E" w:rsidR="00E416E7" w:rsidRDefault="00E416E7">
      <w:pPr>
        <w:pStyle w:val="CommentText"/>
      </w:pPr>
      <w:r>
        <w:rPr>
          <w:rStyle w:val="CommentReference"/>
        </w:rPr>
        <w:annotationRef/>
      </w:r>
      <w:r>
        <w:t>Modified the company name.</w:t>
      </w:r>
    </w:p>
  </w:comment>
  <w:comment w:id="25" w:author="Dharani Thangarasu" w:date="2021-09-13T17:43:00Z" w:initials="DT">
    <w:p w14:paraId="2E9D0664" w14:textId="77777777" w:rsidR="00F46D05" w:rsidRDefault="00F46D05" w:rsidP="00F46D05">
      <w:pPr>
        <w:pStyle w:val="CommentText"/>
      </w:pPr>
      <w:r>
        <w:rPr>
          <w:rStyle w:val="CommentReference"/>
        </w:rPr>
        <w:annotationRef/>
      </w:r>
      <w:r>
        <w:t>Please modify the address like below,</w:t>
      </w:r>
    </w:p>
    <w:p w14:paraId="590AF242" w14:textId="77777777" w:rsidR="00F46D05" w:rsidRDefault="00F46D05" w:rsidP="00F46D05">
      <w:pPr>
        <w:pStyle w:val="CommentText"/>
      </w:pPr>
    </w:p>
    <w:p w14:paraId="13FCB634" w14:textId="77777777" w:rsidR="00F46D05" w:rsidRDefault="00F46D05" w:rsidP="00F46D05">
      <w:pPr>
        <w:pStyle w:val="CommentText"/>
        <w:rPr>
          <w:noProof/>
          <w:sz w:val="22"/>
          <w:szCs w:val="22"/>
        </w:rPr>
      </w:pPr>
      <w:r w:rsidRPr="00700675">
        <w:rPr>
          <w:noProof/>
          <w:sz w:val="22"/>
          <w:szCs w:val="22"/>
        </w:rPr>
        <w:t>9-8 Sekimai Musashino-shi</w:t>
      </w:r>
      <w:r>
        <w:rPr>
          <w:noProof/>
          <w:sz w:val="22"/>
          <w:szCs w:val="22"/>
        </w:rPr>
        <w:t>,</w:t>
      </w:r>
    </w:p>
    <w:p w14:paraId="60E6B5C4" w14:textId="77777777" w:rsidR="00F46D05" w:rsidRDefault="00F46D05" w:rsidP="00F46D05">
      <w:pPr>
        <w:pStyle w:val="CommentText"/>
        <w:rPr>
          <w:noProof/>
          <w:sz w:val="22"/>
          <w:szCs w:val="22"/>
        </w:rPr>
      </w:pPr>
      <w:r w:rsidRPr="00700675">
        <w:rPr>
          <w:noProof/>
          <w:sz w:val="22"/>
          <w:szCs w:val="22"/>
        </w:rPr>
        <w:t>707 Oxford Rd</w:t>
      </w:r>
      <w:r>
        <w:rPr>
          <w:noProof/>
          <w:sz w:val="22"/>
          <w:szCs w:val="22"/>
        </w:rPr>
        <w:t>,</w:t>
      </w:r>
    </w:p>
    <w:p w14:paraId="0DD807FB" w14:textId="77777777" w:rsidR="00F46D05" w:rsidRDefault="00F46D05" w:rsidP="00F46D05">
      <w:pPr>
        <w:pStyle w:val="CommentText"/>
        <w:rPr>
          <w:noProof/>
          <w:sz w:val="22"/>
          <w:szCs w:val="22"/>
        </w:rPr>
      </w:pPr>
      <w:r w:rsidRPr="00700675">
        <w:rPr>
          <w:noProof/>
          <w:sz w:val="22"/>
          <w:szCs w:val="22"/>
        </w:rPr>
        <w:t>Kaloadagatan</w:t>
      </w:r>
      <w:r>
        <w:rPr>
          <w:noProof/>
          <w:sz w:val="22"/>
          <w:szCs w:val="22"/>
        </w:rPr>
        <w:t xml:space="preserve">, </w:t>
      </w:r>
      <w:r w:rsidRPr="00700675">
        <w:rPr>
          <w:noProof/>
          <w:sz w:val="22"/>
          <w:szCs w:val="22"/>
        </w:rPr>
        <w:t>Göteborg</w:t>
      </w:r>
      <w:r>
        <w:rPr>
          <w:noProof/>
          <w:sz w:val="22"/>
          <w:szCs w:val="22"/>
        </w:rPr>
        <w:t>,</w:t>
      </w:r>
    </w:p>
    <w:p w14:paraId="68F154EA" w14:textId="33B6F19D" w:rsidR="00F46D05" w:rsidRDefault="00F46D05" w:rsidP="00F46D05">
      <w:pPr>
        <w:pStyle w:val="CommentText"/>
      </w:pPr>
      <w:r w:rsidRPr="00700675">
        <w:rPr>
          <w:noProof/>
          <w:sz w:val="22"/>
          <w:szCs w:val="22"/>
        </w:rPr>
        <w:t>Sweden</w:t>
      </w:r>
      <w:r>
        <w:rPr>
          <w:noProof/>
          <w:sz w:val="22"/>
          <w:szCs w:val="22"/>
        </w:rPr>
        <w:t>.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5:commentEx w15:paraId="39D142FC" w15:done="0"/>
  <w15:commentEx w15:paraId="626DE396" w15:paraIdParent="39D142FC" w15:done="0"/>
  <w15:commentEx w15:paraId="32467BC1" w15:done="0"/>
  <w15:commentEx w15:paraId="55C336B4" w15:done="0"/>
  <w15:commentEx w15:paraId="2BD7669A" w15:paraIdParent="55C336B4" w15:done="0"/>
  <w15:commentEx w15:paraId="0A785BF1" w15:paraIdParent="55C336B4" w15:done="0"/>
  <w15:commentEx w15:paraId="68F154EA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cr="http://schemas.microsoft.com/office/comments/2020/reactions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cr w16du wp14">
  <w16cex:commentExtensible w16cex:durableId="24EA0B9F" w16cex:dateUtc="2021-09-13T12:10:00Z"/>
  <w16cex:commentExtensible w16cex:durableId="24EB0021" w16cex:dateUtc="2021-09-14T05:34:00Z"/>
  <w16cex:commentExtensible w16cex:durableId="24EA0BFD" w16cex:dateUtc="2021-09-13T12:12:00Z"/>
  <w16cex:commentExtensible w16cex:durableId="24EA0C2F" w16cex:dateUtc="2021-09-13T12:13:00Z"/>
  <w16cex:commentExtensible w16cex:durableId="24EB0062" w16cex:dateUtc="2021-09-14T05:35:00Z"/>
  <w16cex:commentExtensible w16cex:durableId="24EB10D0" w16cex:dateUtc="2021-09-14T06:45:00Z"/>
  <w16cex:commentExtensible w16cex:durableId="24EA0C4E" w16cex:dateUtc="2021-09-13T12:13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6cid:commentId w16cid:paraId="39D142FC" w16cid:durableId="24EA0B9F"/>
  <w16cid:commentId w16cid:paraId="626DE396" w16cid:durableId="24EB0021"/>
  <w16cid:commentId w16cid:paraId="32467BC1" w16cid:durableId="24EA0BFD"/>
  <w16cid:commentId w16cid:paraId="55C336B4" w16cid:durableId="24EA0C2F"/>
  <w16cid:commentId w16cid:paraId="2BD7669A" w16cid:durableId="24EB0062"/>
  <w16cid:commentId w16cid:paraId="0A785BF1" w16cid:durableId="24EB10D0"/>
  <w16cid:commentId w16cid:paraId="68F154EA" w16cid:durableId="24EA0C4E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C32CDA7" w14:textId="77777777" w:rsidR="002B0866" w:rsidRDefault="002B0866">
      <w:r>
        <w:separator/>
      </w:r>
    </w:p>
  </w:endnote>
  <w:endnote w:type="continuationSeparator" w:id="0">
    <w:p w14:paraId="16D077B2" w14:textId="77777777" w:rsidR="002B0866" w:rsidRDefault="002B086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2BC34A96-5779-4604-8C64-A1AA14BDBE04}"/>
    <w:embedBold r:id="rId2" w:fontKey="{45D0D2B2-72CC-4613-B1D6-B56C9345B40C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3" w:fontKey="{1AF7610E-B870-4636-A4BA-FA8A69BBE4A3}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4" w:fontKey="{7C0B37F1-86D1-4368-B8F2-B54C4CE96269}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PMingLiU">
    <w:altName w:val="新細明體"/>
    <w:panose1 w:val="02010601000101010101"/>
    <w:charset w:val="88"/>
    <w:family w:val="roman"/>
    <w:pitch w:val="variable"/>
    <w:sig w:usb0="A00002FF" w:usb1="28CFFCFA" w:usb2="00000016" w:usb3="00000000" w:csb0="0010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5" w:fontKey="{397E14E9-9676-4B28-9C63-E8445059F1E2}"/>
    <w:embedItalic r:id="rId6" w:fontKey="{4577542C-DD6B-48C8-AA25-A994D020570E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648629666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39B77376" w14:textId="4C67472C" w:rsidR="00134B96" w:rsidRDefault="00134B96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01014648" w14:textId="77777777" w:rsidR="00134B96" w:rsidRDefault="00134B96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64AFF2D" w14:textId="77777777" w:rsidR="002B0866" w:rsidRDefault="002B0866">
      <w:r>
        <w:separator/>
      </w:r>
    </w:p>
  </w:footnote>
  <w:footnote w:type="continuationSeparator" w:id="0">
    <w:p w14:paraId="399415DC" w14:textId="77777777" w:rsidR="002B0866" w:rsidRDefault="002B086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263" type="#_x0000_t75" style="width:11.4pt;height:11.4pt;visibility:visible;mso-wrap-style:square" o:bullet="t">
        <v:imagedata r:id="rId1" o:title=""/>
      </v:shape>
    </w:pict>
  </w:numPicBullet>
  <w:abstractNum w:abstractNumId="0" w15:restartNumberingAfterBreak="0">
    <w:nsid w:val="109A17AE"/>
    <w:multiLevelType w:val="hybridMultilevel"/>
    <w:tmpl w:val="698A49C0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C88280B"/>
    <w:multiLevelType w:val="hybridMultilevel"/>
    <w:tmpl w:val="6C72B61C"/>
    <w:lvl w:ilvl="0" w:tplc="C28ADE6C">
      <w:start w:val="1"/>
      <w:numFmt w:val="decimal"/>
      <w:lvlText w:val="%1."/>
      <w:lvlJc w:val="left"/>
      <w:pPr>
        <w:ind w:left="360" w:hanging="360"/>
      </w:pPr>
      <w:rPr>
        <w:rFonts w:ascii="Calibri" w:eastAsia="Times New Roman" w:hAnsi="Calibri" w:cs="Calibri"/>
        <w:b w:val="0"/>
        <w:bCs w:val="0"/>
      </w:rPr>
    </w:lvl>
    <w:lvl w:ilvl="1" w:tplc="FFFFFFFF" w:tentative="1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47390F46"/>
    <w:multiLevelType w:val="hybridMultilevel"/>
    <w:tmpl w:val="B658F670"/>
    <w:lvl w:ilvl="0" w:tplc="863C26EC">
      <w:start w:val="1"/>
      <w:numFmt w:val="numberInDash"/>
      <w:lvlText w:val="%1."/>
      <w:lvlJc w:val="left"/>
      <w:pPr>
        <w:ind w:left="360" w:hanging="360"/>
      </w:pPr>
      <w:rPr>
        <w:rFonts w:asciiTheme="minorHAnsi" w:hAnsiTheme="minorHAnsi" w:cstheme="minorHAnsi" w:hint="default"/>
        <w:b w:val="0"/>
        <w:bCs w:val="0"/>
      </w:rPr>
    </w:lvl>
    <w:lvl w:ilvl="1" w:tplc="FFFFFFFF" w:tentative="1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4AC06F2B"/>
    <w:multiLevelType w:val="hybridMultilevel"/>
    <w:tmpl w:val="266A3112"/>
    <w:lvl w:ilvl="0" w:tplc="D5D4C00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4"/>
        <w:szCs w:val="24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F472F70"/>
    <w:multiLevelType w:val="multilevel"/>
    <w:tmpl w:val="21B8D4C8"/>
    <w:lvl w:ilvl="0">
      <w:start w:val="1"/>
      <w:numFmt w:val="decimal"/>
      <w:lvlText w:val="%1."/>
      <w:lvlJc w:val="left"/>
      <w:pPr>
        <w:ind w:left="720"/>
      </w:pPr>
      <w:rPr>
        <w:rFonts w:ascii="Times New Roman" w:eastAsia="Times New Roman" w:hAnsi="Times New Roman" w:cs="Times New Roman"/>
      </w:rPr>
    </w:lvl>
    <w:lvl w:ilvl="1">
      <w:start w:val="1"/>
      <w:numFmt w:val="lowerLetter"/>
      <w:lvlText w:val="%2."/>
      <w:lvlJc w:val="right"/>
      <w:pPr>
        <w:ind w:left="1440"/>
      </w:pPr>
      <w:rPr>
        <w:rFonts w:ascii="Times New Roman" w:eastAsia="Times New Roman" w:hAnsi="Times New Roman" w:cs="Times New Roman"/>
      </w:rPr>
    </w:lvl>
    <w:lvl w:ilvl="2">
      <w:start w:val="1"/>
      <w:numFmt w:val="lowerRoman"/>
      <w:lvlText w:val="%3."/>
      <w:lvlJc w:val="left"/>
      <w:pPr>
        <w:ind w:left="2160"/>
      </w:pPr>
      <w:rPr>
        <w:rFonts w:ascii="Times New Roman" w:eastAsia="Times New Roman" w:hAnsi="Times New Roman" w:cs="Times New Roman"/>
      </w:rPr>
    </w:lvl>
    <w:lvl w:ilvl="3">
      <w:start w:val="1"/>
      <w:numFmt w:val="decimal"/>
      <w:lvlText w:val="%4."/>
      <w:lvlJc w:val="left"/>
      <w:pPr>
        <w:ind w:left="2880"/>
      </w:pPr>
      <w:rPr>
        <w:rFonts w:ascii="Times New Roman" w:eastAsia="Times New Roman" w:hAnsi="Times New Roman" w:cs="Times New Roman"/>
      </w:rPr>
    </w:lvl>
    <w:lvl w:ilvl="4">
      <w:start w:val="1"/>
      <w:numFmt w:val="lowerLetter"/>
      <w:lvlText w:val="%5."/>
      <w:lvlJc w:val="right"/>
      <w:pPr>
        <w:ind w:left="3600"/>
      </w:pPr>
      <w:rPr>
        <w:rFonts w:ascii="Times New Roman" w:eastAsia="Times New Roman" w:hAnsi="Times New Roman" w:cs="Times New Roman"/>
      </w:rPr>
    </w:lvl>
    <w:lvl w:ilvl="5">
      <w:start w:val="1"/>
      <w:numFmt w:val="lowerRoman"/>
      <w:lvlText w:val="%6."/>
      <w:lvlJc w:val="left"/>
      <w:pPr>
        <w:ind w:left="4320"/>
      </w:pPr>
      <w:rPr>
        <w:rFonts w:ascii="Times New Roman" w:eastAsia="Times New Roman" w:hAnsi="Times New Roman" w:cs="Times New Roman"/>
      </w:rPr>
    </w:lvl>
    <w:lvl w:ilvl="6">
      <w:start w:val="1"/>
      <w:numFmt w:val="decimal"/>
      <w:lvlText w:val="%7."/>
      <w:lvlJc w:val="left"/>
      <w:pPr>
        <w:ind w:left="5040"/>
      </w:pPr>
      <w:rPr>
        <w:rFonts w:ascii="Times New Roman" w:eastAsia="Times New Roman" w:hAnsi="Times New Roman" w:cs="Times New Roman"/>
      </w:rPr>
    </w:lvl>
    <w:lvl w:ilvl="7">
      <w:start w:val="1"/>
      <w:numFmt w:val="lowerLetter"/>
      <w:lvlText w:val="%8."/>
      <w:lvlJc w:val="right"/>
      <w:pPr>
        <w:ind w:left="5760"/>
      </w:pPr>
      <w:rPr>
        <w:rFonts w:ascii="Times New Roman" w:eastAsia="Times New Roman" w:hAnsi="Times New Roman" w:cs="Times New Roman"/>
      </w:rPr>
    </w:lvl>
    <w:lvl w:ilvl="8">
      <w:start w:val="1"/>
      <w:numFmt w:val="lowerRoman"/>
      <w:lvlText w:val="%9."/>
      <w:lvlJc w:val="left"/>
      <w:pPr>
        <w:ind w:left="6480"/>
      </w:pPr>
      <w:rPr>
        <w:rFonts w:ascii="Times New Roman" w:eastAsia="Times New Roman" w:hAnsi="Times New Roman" w:cs="Times New Roman"/>
      </w:rPr>
    </w:lvl>
  </w:abstractNum>
  <w:abstractNum w:abstractNumId="5" w15:restartNumberingAfterBreak="0">
    <w:nsid w:val="4FF957B7"/>
    <w:multiLevelType w:val="multilevel"/>
    <w:tmpl w:val="9D8C93C8"/>
    <w:lvl w:ilvl="0">
      <w:start w:val="1"/>
      <w:numFmt w:val="bullet"/>
      <w:lvlText w:val=""/>
      <w:lvlJc w:val="left"/>
      <w:pPr>
        <w:ind w:left="720"/>
      </w:pPr>
      <w:rPr>
        <w:rFonts w:ascii="Symbol" w:eastAsia="Symbol" w:hAnsi="Symbol" w:cs="Symbol"/>
      </w:rPr>
    </w:lvl>
    <w:lvl w:ilvl="1">
      <w:start w:val="1"/>
      <w:numFmt w:val="bullet"/>
      <w:lvlText w:val="o"/>
      <w:lvlJc w:val="left"/>
      <w:pPr>
        <w:ind w:left="1440"/>
      </w:pPr>
      <w:rPr>
        <w:rFonts w:ascii="Courier New" w:eastAsia="Courier New" w:hAnsi="Courier New" w:cs="Courier New"/>
      </w:rPr>
    </w:lvl>
    <w:lvl w:ilvl="2">
      <w:start w:val="1"/>
      <w:numFmt w:val="bullet"/>
      <w:lvlText w:val=""/>
      <w:lvlJc w:val="left"/>
      <w:pPr>
        <w:ind w:left="2160"/>
      </w:pPr>
      <w:rPr>
        <w:rFonts w:ascii="Wingdings" w:eastAsia="Wingdings" w:hAnsi="Wingdings" w:cs="Wingdings"/>
      </w:rPr>
    </w:lvl>
    <w:lvl w:ilvl="3">
      <w:start w:val="1"/>
      <w:numFmt w:val="bullet"/>
      <w:lvlText w:val=""/>
      <w:lvlJc w:val="left"/>
      <w:pPr>
        <w:ind w:left="2880"/>
      </w:pPr>
      <w:rPr>
        <w:rFonts w:ascii="Symbol" w:eastAsia="Symbol" w:hAnsi="Symbol" w:cs="Symbol"/>
      </w:rPr>
    </w:lvl>
    <w:lvl w:ilvl="4">
      <w:start w:val="1"/>
      <w:numFmt w:val="bullet"/>
      <w:lvlText w:val="o"/>
      <w:lvlJc w:val="left"/>
      <w:pPr>
        <w:ind w:left="3600"/>
      </w:pPr>
      <w:rPr>
        <w:rFonts w:ascii="Courier New" w:eastAsia="Courier New" w:hAnsi="Courier New" w:cs="Courier New"/>
      </w:rPr>
    </w:lvl>
    <w:lvl w:ilvl="5">
      <w:start w:val="1"/>
      <w:numFmt w:val="bullet"/>
      <w:lvlText w:val=""/>
      <w:lvlJc w:val="left"/>
      <w:pPr>
        <w:ind w:left="4320"/>
      </w:pPr>
      <w:rPr>
        <w:rFonts w:ascii="Wingdings" w:eastAsia="Wingdings" w:hAnsi="Wingdings" w:cs="Wingdings"/>
      </w:rPr>
    </w:lvl>
    <w:lvl w:ilvl="6">
      <w:start w:val="1"/>
      <w:numFmt w:val="bullet"/>
      <w:lvlText w:val=""/>
      <w:lvlJc w:val="left"/>
      <w:pPr>
        <w:ind w:left="5040"/>
      </w:pPr>
      <w:rPr>
        <w:rFonts w:ascii="Symbol" w:eastAsia="Symbol" w:hAnsi="Symbol" w:cs="Symbol"/>
      </w:rPr>
    </w:lvl>
    <w:lvl w:ilvl="7">
      <w:start w:val="1"/>
      <w:numFmt w:val="bullet"/>
      <w:lvlText w:val="o"/>
      <w:lvlJc w:val="left"/>
      <w:pPr>
        <w:ind w:left="5760"/>
      </w:pPr>
      <w:rPr>
        <w:rFonts w:ascii="Courier New" w:eastAsia="Courier New" w:hAnsi="Courier New" w:cs="Courier New"/>
      </w:rPr>
    </w:lvl>
    <w:lvl w:ilvl="8">
      <w:start w:val="1"/>
      <w:numFmt w:val="bullet"/>
      <w:lvlText w:val=""/>
      <w:lvlJc w:val="left"/>
      <w:pPr>
        <w:ind w:left="6480"/>
      </w:pPr>
      <w:rPr>
        <w:rFonts w:ascii="Wingdings" w:eastAsia="Wingdings" w:hAnsi="Wingdings" w:cs="Wingdings"/>
      </w:rPr>
    </w:lvl>
  </w:abstractNum>
  <w:abstractNum w:abstractNumId="6" w15:restartNumberingAfterBreak="0">
    <w:nsid w:val="51795F4D"/>
    <w:multiLevelType w:val="hybridMultilevel"/>
    <w:tmpl w:val="8994675A"/>
    <w:lvl w:ilvl="0" w:tplc="04090001">
      <w:start w:val="1"/>
      <w:numFmt w:val="bullet"/>
      <w:lvlText w:val=""/>
      <w:lvlJc w:val="left"/>
      <w:pPr>
        <w:ind w:left="96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68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40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12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84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56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28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00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720" w:hanging="360"/>
      </w:pPr>
      <w:rPr>
        <w:rFonts w:ascii="Wingdings" w:hAnsi="Wingdings" w:hint="default"/>
      </w:rPr>
    </w:lvl>
  </w:abstractNum>
  <w:abstractNum w:abstractNumId="7" w15:restartNumberingAfterBreak="0">
    <w:nsid w:val="588B0D98"/>
    <w:multiLevelType w:val="hybridMultilevel"/>
    <w:tmpl w:val="65CCD55A"/>
    <w:lvl w:ilvl="0" w:tplc="863C26EC">
      <w:start w:val="1"/>
      <w:numFmt w:val="numberInDash"/>
      <w:lvlText w:val="%1."/>
      <w:lvlJc w:val="left"/>
      <w:pPr>
        <w:ind w:left="360" w:hanging="360"/>
      </w:pPr>
      <w:rPr>
        <w:rFonts w:asciiTheme="minorHAnsi" w:hAnsiTheme="minorHAnsi" w:cstheme="minorHAnsi"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num w:numId="1" w16cid:durableId="1863859669">
    <w:abstractNumId w:val="4"/>
  </w:num>
  <w:num w:numId="2" w16cid:durableId="491412980">
    <w:abstractNumId w:val="5"/>
  </w:num>
  <w:num w:numId="3" w16cid:durableId="1015813502">
    <w:abstractNumId w:val="6"/>
  </w:num>
  <w:num w:numId="4" w16cid:durableId="590243507">
    <w:abstractNumId w:val="0"/>
  </w:num>
  <w:num w:numId="5" w16cid:durableId="903222536">
    <w:abstractNumId w:val="0"/>
  </w:num>
  <w:num w:numId="6" w16cid:durableId="1986546957">
    <w:abstractNumId w:val="1"/>
  </w:num>
  <w:num w:numId="7" w16cid:durableId="551430001">
    <w:abstractNumId w:val="7"/>
  </w:num>
  <w:num w:numId="8" w16cid:durableId="776170638">
    <w:abstractNumId w:val="2"/>
  </w:num>
  <w:num w:numId="9" w16cid:durableId="773138906">
    <w:abstractNumId w:val="3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5:person w15:author="Dharani Thangarasu">
    <w15:presenceInfo w15:providerId="AD" w15:userId="S::dharani.thangarasu@syncfusion.com::ec3e667c-c4d0-474c-930e-15487e61f70f"/>
  </w15:person>
  <w15:person w15:author="Ramaraj Marimuthu">
    <w15:presenceInfo w15:providerId="AD" w15:userId="S::ramaraj.marimuthu@syncfusion.com::8d5108a7-6fd0-455e-a4b3-e205c5420ca3"/>
  </w15:person>
  <w15:person w15:author="Selvarathinam Muthu">
    <w15:presenceInfo w15:providerId="AD" w15:userId="S-1-5-21-1415224841-4160497810-138773753-4802"/>
  </w15:person>
  <w15:person w15:author="Ramaraj Marimuthu [2]">
    <w15:presenceInfo w15:providerId="None" w15:userId="Ramaraj Marimuthu"/>
  </w15:person>
  <w15:person w15:author="Suriya Balamurugan">
    <w15:presenceInfo w15:providerId="AD" w15:userId="S::suriya.balamurugan@syncfusion.com::8a401894-a263-489f-a7ae-4271582ea131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savePreviewPicture/>
  <w:hdrShapeDefaults>
    <o:shapedefaults v:ext="edit" spidmax="2050"/>
  </w:hdrShapeDefaults>
  <w:footnotePr>
    <w:footnote w:id="-1"/>
    <w:footnote w:id="0"/>
  </w:footnotePr>
  <w:endnotePr>
    <w:pos w:val="sectEnd"/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717768"/>
    <w:rsid w:val="00007909"/>
    <w:rsid w:val="000111BC"/>
    <w:rsid w:val="00015B4F"/>
    <w:rsid w:val="00027397"/>
    <w:rsid w:val="0004407A"/>
    <w:rsid w:val="0004698E"/>
    <w:rsid w:val="000513A1"/>
    <w:rsid w:val="00073FBF"/>
    <w:rsid w:val="000962B6"/>
    <w:rsid w:val="000A39C9"/>
    <w:rsid w:val="000B377C"/>
    <w:rsid w:val="000B4A07"/>
    <w:rsid w:val="000C25A3"/>
    <w:rsid w:val="000D798A"/>
    <w:rsid w:val="000E47BF"/>
    <w:rsid w:val="000F2B4F"/>
    <w:rsid w:val="000F648B"/>
    <w:rsid w:val="00101322"/>
    <w:rsid w:val="00101BD8"/>
    <w:rsid w:val="001119AE"/>
    <w:rsid w:val="00112978"/>
    <w:rsid w:val="00122820"/>
    <w:rsid w:val="00134B96"/>
    <w:rsid w:val="00180511"/>
    <w:rsid w:val="00182312"/>
    <w:rsid w:val="001921BE"/>
    <w:rsid w:val="00192F7B"/>
    <w:rsid w:val="00195B01"/>
    <w:rsid w:val="001A14CC"/>
    <w:rsid w:val="001A4E73"/>
    <w:rsid w:val="001A7C08"/>
    <w:rsid w:val="001A7E39"/>
    <w:rsid w:val="001B146E"/>
    <w:rsid w:val="001B4F73"/>
    <w:rsid w:val="001D38BF"/>
    <w:rsid w:val="001E12B8"/>
    <w:rsid w:val="001F2915"/>
    <w:rsid w:val="001F7D00"/>
    <w:rsid w:val="00214E12"/>
    <w:rsid w:val="00234A92"/>
    <w:rsid w:val="00281526"/>
    <w:rsid w:val="00283BCF"/>
    <w:rsid w:val="00285645"/>
    <w:rsid w:val="00285CFF"/>
    <w:rsid w:val="00294619"/>
    <w:rsid w:val="002A0BBC"/>
    <w:rsid w:val="002A4306"/>
    <w:rsid w:val="002A59E7"/>
    <w:rsid w:val="002B0866"/>
    <w:rsid w:val="002C388B"/>
    <w:rsid w:val="002E0A71"/>
    <w:rsid w:val="002F21F1"/>
    <w:rsid w:val="0031324D"/>
    <w:rsid w:val="00317063"/>
    <w:rsid w:val="00325919"/>
    <w:rsid w:val="00330D3E"/>
    <w:rsid w:val="003422F6"/>
    <w:rsid w:val="0037048D"/>
    <w:rsid w:val="00374AF3"/>
    <w:rsid w:val="003910C5"/>
    <w:rsid w:val="003963A9"/>
    <w:rsid w:val="003A7109"/>
    <w:rsid w:val="003B2670"/>
    <w:rsid w:val="003C164D"/>
    <w:rsid w:val="003C320D"/>
    <w:rsid w:val="003E25B4"/>
    <w:rsid w:val="003F3805"/>
    <w:rsid w:val="00411634"/>
    <w:rsid w:val="0041196C"/>
    <w:rsid w:val="00414B03"/>
    <w:rsid w:val="0041643D"/>
    <w:rsid w:val="00435804"/>
    <w:rsid w:val="00437F20"/>
    <w:rsid w:val="00446402"/>
    <w:rsid w:val="004668D1"/>
    <w:rsid w:val="00490CBE"/>
    <w:rsid w:val="004914F3"/>
    <w:rsid w:val="0049215C"/>
    <w:rsid w:val="004D0229"/>
    <w:rsid w:val="004D6234"/>
    <w:rsid w:val="004F267D"/>
    <w:rsid w:val="0050669F"/>
    <w:rsid w:val="00513443"/>
    <w:rsid w:val="00531BC2"/>
    <w:rsid w:val="00532553"/>
    <w:rsid w:val="00537EC6"/>
    <w:rsid w:val="005648E8"/>
    <w:rsid w:val="00570E25"/>
    <w:rsid w:val="0059422F"/>
    <w:rsid w:val="005B1BBA"/>
    <w:rsid w:val="005B5FD4"/>
    <w:rsid w:val="005D1C52"/>
    <w:rsid w:val="005F3993"/>
    <w:rsid w:val="005F7657"/>
    <w:rsid w:val="00610BCF"/>
    <w:rsid w:val="00622FEE"/>
    <w:rsid w:val="0064392D"/>
    <w:rsid w:val="0065014A"/>
    <w:rsid w:val="00660EFA"/>
    <w:rsid w:val="006709C8"/>
    <w:rsid w:val="006753E1"/>
    <w:rsid w:val="006838B2"/>
    <w:rsid w:val="00683DC9"/>
    <w:rsid w:val="00687EC7"/>
    <w:rsid w:val="00693333"/>
    <w:rsid w:val="00693794"/>
    <w:rsid w:val="006A2C00"/>
    <w:rsid w:val="006A30E4"/>
    <w:rsid w:val="006A5DD2"/>
    <w:rsid w:val="006A6C0A"/>
    <w:rsid w:val="006A7945"/>
    <w:rsid w:val="006B52F3"/>
    <w:rsid w:val="006C5025"/>
    <w:rsid w:val="006D1365"/>
    <w:rsid w:val="006E293E"/>
    <w:rsid w:val="00700675"/>
    <w:rsid w:val="00717768"/>
    <w:rsid w:val="00747747"/>
    <w:rsid w:val="007619F4"/>
    <w:rsid w:val="007857A5"/>
    <w:rsid w:val="007921CB"/>
    <w:rsid w:val="0079301A"/>
    <w:rsid w:val="00795CB7"/>
    <w:rsid w:val="007A27EE"/>
    <w:rsid w:val="007A533D"/>
    <w:rsid w:val="007A7B9E"/>
    <w:rsid w:val="007B5357"/>
    <w:rsid w:val="007D1045"/>
    <w:rsid w:val="007D3C19"/>
    <w:rsid w:val="007D5D3B"/>
    <w:rsid w:val="007F5E20"/>
    <w:rsid w:val="00810334"/>
    <w:rsid w:val="0084033C"/>
    <w:rsid w:val="0086099C"/>
    <w:rsid w:val="00865A7F"/>
    <w:rsid w:val="008727CC"/>
    <w:rsid w:val="008747EB"/>
    <w:rsid w:val="00881A9E"/>
    <w:rsid w:val="008A00D0"/>
    <w:rsid w:val="008A72FF"/>
    <w:rsid w:val="008B0D5A"/>
    <w:rsid w:val="008C0729"/>
    <w:rsid w:val="008D6777"/>
    <w:rsid w:val="008E7D62"/>
    <w:rsid w:val="0090318F"/>
    <w:rsid w:val="0091026C"/>
    <w:rsid w:val="00921B6C"/>
    <w:rsid w:val="009502FA"/>
    <w:rsid w:val="009515EE"/>
    <w:rsid w:val="009704E0"/>
    <w:rsid w:val="00972AAE"/>
    <w:rsid w:val="00984572"/>
    <w:rsid w:val="00986316"/>
    <w:rsid w:val="00986AD9"/>
    <w:rsid w:val="00987475"/>
    <w:rsid w:val="009A1241"/>
    <w:rsid w:val="009A5343"/>
    <w:rsid w:val="009C66E5"/>
    <w:rsid w:val="009E2FC7"/>
    <w:rsid w:val="009F2674"/>
    <w:rsid w:val="00A03181"/>
    <w:rsid w:val="00A3746E"/>
    <w:rsid w:val="00A4357C"/>
    <w:rsid w:val="00A62247"/>
    <w:rsid w:val="00A63E85"/>
    <w:rsid w:val="00A7193C"/>
    <w:rsid w:val="00A7274B"/>
    <w:rsid w:val="00A92AFB"/>
    <w:rsid w:val="00AD42D8"/>
    <w:rsid w:val="00AF6E60"/>
    <w:rsid w:val="00B01BC5"/>
    <w:rsid w:val="00B2560C"/>
    <w:rsid w:val="00B74E2E"/>
    <w:rsid w:val="00B751F7"/>
    <w:rsid w:val="00B76316"/>
    <w:rsid w:val="00B94A39"/>
    <w:rsid w:val="00BA3B07"/>
    <w:rsid w:val="00BA71B3"/>
    <w:rsid w:val="00BB341F"/>
    <w:rsid w:val="00BB671E"/>
    <w:rsid w:val="00BC0C77"/>
    <w:rsid w:val="00BD5572"/>
    <w:rsid w:val="00C047A4"/>
    <w:rsid w:val="00C277EF"/>
    <w:rsid w:val="00C30B8D"/>
    <w:rsid w:val="00C33C66"/>
    <w:rsid w:val="00C40D6C"/>
    <w:rsid w:val="00C44CE0"/>
    <w:rsid w:val="00C56761"/>
    <w:rsid w:val="00C56F3F"/>
    <w:rsid w:val="00C71D22"/>
    <w:rsid w:val="00C75518"/>
    <w:rsid w:val="00CA1A31"/>
    <w:rsid w:val="00CA223E"/>
    <w:rsid w:val="00CA3F55"/>
    <w:rsid w:val="00CB01EA"/>
    <w:rsid w:val="00CB0DC7"/>
    <w:rsid w:val="00CC2DAE"/>
    <w:rsid w:val="00CE2011"/>
    <w:rsid w:val="00CE57CB"/>
    <w:rsid w:val="00D05B9B"/>
    <w:rsid w:val="00D13240"/>
    <w:rsid w:val="00D2035F"/>
    <w:rsid w:val="00D2349F"/>
    <w:rsid w:val="00D41B61"/>
    <w:rsid w:val="00D63E9D"/>
    <w:rsid w:val="00D66DB2"/>
    <w:rsid w:val="00D76AE2"/>
    <w:rsid w:val="00D853BD"/>
    <w:rsid w:val="00DA3AD1"/>
    <w:rsid w:val="00DB12C0"/>
    <w:rsid w:val="00DB4056"/>
    <w:rsid w:val="00DC14E4"/>
    <w:rsid w:val="00DC5819"/>
    <w:rsid w:val="00DD49CF"/>
    <w:rsid w:val="00DD515F"/>
    <w:rsid w:val="00DE0180"/>
    <w:rsid w:val="00DE2C1D"/>
    <w:rsid w:val="00DE6446"/>
    <w:rsid w:val="00DF0BE9"/>
    <w:rsid w:val="00E24059"/>
    <w:rsid w:val="00E416E7"/>
    <w:rsid w:val="00E51612"/>
    <w:rsid w:val="00E52713"/>
    <w:rsid w:val="00E63D42"/>
    <w:rsid w:val="00E67B0D"/>
    <w:rsid w:val="00E70D95"/>
    <w:rsid w:val="00E840DF"/>
    <w:rsid w:val="00E94E0C"/>
    <w:rsid w:val="00E95424"/>
    <w:rsid w:val="00EC180F"/>
    <w:rsid w:val="00EC63CB"/>
    <w:rsid w:val="00ED1669"/>
    <w:rsid w:val="00F174E9"/>
    <w:rsid w:val="00F206B8"/>
    <w:rsid w:val="00F22906"/>
    <w:rsid w:val="00F27D7C"/>
    <w:rsid w:val="00F4063C"/>
    <w:rsid w:val="00F41AD8"/>
    <w:rsid w:val="00F46D05"/>
    <w:rsid w:val="00F536DD"/>
    <w:rsid w:val="00F7701D"/>
    <w:rsid w:val="00F90474"/>
    <w:rsid w:val="00F94190"/>
    <w:rsid w:val="00FA50D7"/>
    <w:rsid w:val="00FB167C"/>
    <w:rsid w:val="00FB5A49"/>
    <w:rsid w:val="00FB6C28"/>
    <w:rsid w:val="00FE39C9"/>
    <w:rsid w:val="00FE74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7A9F958"/>
  <w15:docId w15:val="{70AAB43A-B913-47D1-801A-F51A3CF59A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Arial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648E8"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next w:val="Normal"/>
    <w:link w:val="Heading1Char"/>
    <w:uiPriority w:val="9"/>
    <w:qFormat/>
    <w:rsid w:val="00D853BD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853BD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tblPr/>
  </w:style>
  <w:style w:type="paragraph" w:styleId="Header">
    <w:name w:val="header"/>
    <w:basedOn w:val="Normal"/>
    <w:link w:val="HeaderChar"/>
    <w:unhideWhenUsed/>
    <w:pPr>
      <w:tabs>
        <w:tab w:val="center" w:pos="4680"/>
        <w:tab w:val="right" w:pos="9360"/>
      </w:tabs>
    </w:pPr>
  </w:style>
  <w:style w:type="character" w:customStyle="1" w:styleId="HeaderChar">
    <w:name w:val="Header Char"/>
    <w:link w:val="Header"/>
    <w:rPr>
      <w:rFonts w:ascii="Times New Roman" w:eastAsia="Times New Roman" w:hAnsi="Times New Roman" w:cs="Times New Roman"/>
    </w:rPr>
  </w:style>
  <w:style w:type="paragraph" w:styleId="Footer">
    <w:name w:val="footer"/>
    <w:basedOn w:val="Normal"/>
    <w:link w:val="FooterChar"/>
    <w:uiPriority w:val="99"/>
    <w:unhideWhenUsed/>
    <w:pPr>
      <w:tabs>
        <w:tab w:val="center" w:pos="4680"/>
        <w:tab w:val="right" w:pos="9360"/>
      </w:tabs>
    </w:pPr>
  </w:style>
  <w:style w:type="character" w:customStyle="1" w:styleId="FooterChar">
    <w:name w:val="Footer Char"/>
    <w:link w:val="Footer"/>
    <w:uiPriority w:val="99"/>
    <w:rPr>
      <w:rFonts w:ascii="Times New Roman" w:eastAsia="Times New Roman" w:hAnsi="Times New Roman" w:cs="Times New Roman"/>
    </w:rPr>
  </w:style>
  <w:style w:type="table" w:styleId="MediumShading1-Accent5">
    <w:name w:val="Medium Shading 1 Accent 5"/>
    <w:basedOn w:val="TableNormal"/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paragraph" w:styleId="BalloonText">
    <w:name w:val="Balloon Text"/>
    <w:basedOn w:val="Normal"/>
    <w:link w:val="BalloonTextChar"/>
    <w:uiPriority w:val="99"/>
    <w:semiHidden/>
    <w:unhideWhenUsed/>
    <w:rsid w:val="00374AF3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74AF3"/>
    <w:rPr>
      <w:rFonts w:ascii="Tahoma" w:eastAsia="Times New Roman" w:hAnsi="Tahoma" w:cs="Tahoma"/>
      <w:sz w:val="16"/>
      <w:szCs w:val="16"/>
    </w:rPr>
  </w:style>
  <w:style w:type="table" w:styleId="LightShading">
    <w:name w:val="Light Shading"/>
    <w:basedOn w:val="TableNormal"/>
    <w:uiPriority w:val="60"/>
    <w:rsid w:val="00F206B8"/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character" w:customStyle="1" w:styleId="Heading1Char">
    <w:name w:val="Heading 1 Char"/>
    <w:basedOn w:val="DefaultParagraphFont"/>
    <w:link w:val="Heading1"/>
    <w:uiPriority w:val="9"/>
    <w:rsid w:val="00D853BD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D853BD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1D38BF"/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1D38BF"/>
    <w:rPr>
      <w:rFonts w:ascii="Times New Roman" w:eastAsia="Times New Roman" w:hAnsi="Times New Roman" w:cs="Times New Roman"/>
    </w:rPr>
  </w:style>
  <w:style w:type="character" w:styleId="FootnoteReference">
    <w:name w:val="footnote reference"/>
    <w:basedOn w:val="DefaultParagraphFont"/>
    <w:uiPriority w:val="99"/>
    <w:semiHidden/>
    <w:unhideWhenUsed/>
    <w:rsid w:val="001D38BF"/>
    <w:rPr>
      <w:vertAlign w:val="superscript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795CB7"/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795CB7"/>
    <w:rPr>
      <w:rFonts w:ascii="Times New Roman" w:eastAsia="Times New Roman" w:hAnsi="Times New Roman" w:cs="Times New Roman"/>
    </w:rPr>
  </w:style>
  <w:style w:type="character" w:styleId="EndnoteReference">
    <w:name w:val="endnote reference"/>
    <w:basedOn w:val="DefaultParagraphFont"/>
    <w:uiPriority w:val="99"/>
    <w:semiHidden/>
    <w:unhideWhenUsed/>
    <w:rsid w:val="00795CB7"/>
    <w:rPr>
      <w:vertAlign w:val="superscript"/>
    </w:rPr>
  </w:style>
  <w:style w:type="paragraph" w:customStyle="1" w:styleId="t">
    <w:name w:val="t"/>
    <w:basedOn w:val="Normal"/>
    <w:rsid w:val="005B5FD4"/>
    <w:pPr>
      <w:spacing w:before="100" w:beforeAutospacing="1" w:after="100" w:afterAutospacing="1"/>
    </w:pPr>
    <w:rPr>
      <w:rFonts w:eastAsia="Batang"/>
      <w:sz w:val="24"/>
      <w:szCs w:val="24"/>
      <w:lang w:eastAsia="ko-KR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1A4E7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lang w:val="en-IN"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1A4E73"/>
    <w:rPr>
      <w:rFonts w:ascii="Courier New" w:eastAsia="Times New Roman" w:hAnsi="Courier New" w:cs="Courier New"/>
      <w:lang w:val="en-IN" w:eastAsia="en-IN"/>
    </w:rPr>
  </w:style>
  <w:style w:type="paragraph" w:styleId="NormalWeb">
    <w:name w:val="Normal (Web)"/>
    <w:basedOn w:val="Normal"/>
    <w:uiPriority w:val="99"/>
    <w:rsid w:val="00317063"/>
    <w:pPr>
      <w:spacing w:before="100" w:beforeAutospacing="1" w:after="100" w:afterAutospacing="1"/>
    </w:pPr>
    <w:rPr>
      <w:rFonts w:eastAsia="PMingLiU"/>
      <w:sz w:val="24"/>
      <w:szCs w:val="24"/>
      <w:lang w:eastAsia="zh-TW"/>
    </w:rPr>
  </w:style>
  <w:style w:type="paragraph" w:styleId="ListParagraph">
    <w:name w:val="List Paragraph"/>
    <w:basedOn w:val="Normal"/>
    <w:uiPriority w:val="34"/>
    <w:qFormat/>
    <w:rsid w:val="00317063"/>
    <w:pPr>
      <w:ind w:left="720"/>
      <w:contextualSpacing/>
    </w:pPr>
  </w:style>
  <w:style w:type="character" w:customStyle="1" w:styleId="apple-converted-space">
    <w:name w:val="apple-converted-space"/>
    <w:basedOn w:val="DefaultParagraphFont"/>
    <w:rsid w:val="00DA3AD1"/>
  </w:style>
  <w:style w:type="character" w:styleId="LineNumber">
    <w:name w:val="line number"/>
    <w:basedOn w:val="DefaultParagraphFont"/>
    <w:uiPriority w:val="99"/>
    <w:semiHidden/>
    <w:unhideWhenUsed/>
    <w:rsid w:val="008747EB"/>
  </w:style>
  <w:style w:type="character" w:styleId="PlaceholderText">
    <w:name w:val="Placeholder Text"/>
    <w:basedOn w:val="DefaultParagraphFont"/>
    <w:uiPriority w:val="99"/>
    <w:semiHidden/>
    <w:rsid w:val="00810334"/>
    <w:rPr>
      <w:color w:val="808080"/>
    </w:rPr>
  </w:style>
  <w:style w:type="character" w:styleId="CommentReference">
    <w:name w:val="annotation reference"/>
    <w:basedOn w:val="DefaultParagraphFont"/>
    <w:uiPriority w:val="99"/>
    <w:semiHidden/>
    <w:unhideWhenUsed/>
    <w:rsid w:val="00F46D05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F46D05"/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F46D05"/>
    <w:rPr>
      <w:rFonts w:ascii="Times New Roman" w:eastAsia="Times New Roman" w:hAnsi="Times New Roman" w:cs="Times New Roman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F46D05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F46D05"/>
    <w:rPr>
      <w:rFonts w:ascii="Times New Roman" w:eastAsia="Times New Roman" w:hAnsi="Times New Roman" w:cs="Times New Roman"/>
      <w:b/>
      <w:bCs/>
    </w:rPr>
  </w:style>
  <w:style w:type="paragraph" w:styleId="Revision">
    <w:name w:val="Revision"/>
    <w:hidden/>
    <w:uiPriority w:val="99"/>
    <w:semiHidden/>
    <w:rsid w:val="00747747"/>
    <w:rPr>
      <w:rFonts w:ascii="Times New Roman" w:eastAsia="Times New Roman" w:hAnsi="Times New Roman" w:cs="Times New Roman"/>
    </w:rPr>
  </w:style>
  <w:style w:type="character" w:styleId="Hyperlink">
    <w:name w:val="Hyperlink"/>
    <w:basedOn w:val="DefaultParagraphFont"/>
    <w:uiPriority w:val="99"/>
    <w:unhideWhenUsed/>
    <w:rsid w:val="00E51612"/>
    <w:rPr>
      <w:color w:val="0000FF" w:themeColor="hyperlink"/>
      <w:u w:val="single"/>
    </w:rPr>
  </w:style>
  <w:style w:type="table" w:customStyle="1" w:styleId="TableGrid2">
    <w:name w:val="Table Grid2"/>
    <w:basedOn w:val="TableNormal"/>
    <w:next w:val="TableGrid"/>
    <w:uiPriority w:val="39"/>
    <w:rsid w:val="00E51612"/>
    <w:rPr>
      <w:rFonts w:asciiTheme="minorHAnsi" w:eastAsiaTheme="minorHAnsi" w:hAnsiTheme="minorHAnsi" w:cstheme="minorBidi"/>
      <w:sz w:val="22"/>
      <w:szCs w:val="22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1">
    <w:name w:val="Table Grid1"/>
    <w:basedOn w:val="TableNormal"/>
    <w:next w:val="TableGrid"/>
    <w:uiPriority w:val="39"/>
    <w:rsid w:val="0041643D"/>
    <w:rPr>
      <w:sz w:val="22"/>
      <w:szCs w:val="22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3">
    <w:name w:val="Table Grid3"/>
    <w:basedOn w:val="TableNormal"/>
    <w:next w:val="TableGrid"/>
    <w:uiPriority w:val="39"/>
    <w:rsid w:val="0041643D"/>
    <w:rPr>
      <w:rFonts w:asciiTheme="minorHAnsi" w:eastAsiaTheme="minorHAnsi" w:hAnsiTheme="minorHAnsi" w:cstheme="minorBidi"/>
      <w:sz w:val="22"/>
      <w:szCs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30368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358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microsoft.com/office/2011/relationships/commentsExtended" Target="commentsExtended.xml"/><Relationship Id="rId18" Type="http://schemas.openxmlformats.org/officeDocument/2006/relationships/image" Target="media/image5.gif"/><Relationship Id="rId3" Type="http://schemas.openxmlformats.org/officeDocument/2006/relationships/customXml" Target="../customXml/item3.xml"/><Relationship Id="rId21" Type="http://schemas.openxmlformats.org/officeDocument/2006/relationships/image" Target="media/image6.tiff"/><Relationship Id="rId7" Type="http://schemas.openxmlformats.org/officeDocument/2006/relationships/settings" Target="settings.xml"/><Relationship Id="rId12" Type="http://schemas.openxmlformats.org/officeDocument/2006/relationships/comments" Target="comments.xml"/><Relationship Id="rId17" Type="http://schemas.openxmlformats.org/officeDocument/2006/relationships/image" Target="media/image4.png"/><Relationship Id="rId25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3.png"/><Relationship Id="rId20" Type="http://schemas.openxmlformats.org/officeDocument/2006/relationships/hyperlink" Target="mailto:andrew@gmail.com" TargetMode="Externa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2.png"/><Relationship Id="rId24" Type="http://schemas.microsoft.com/office/2011/relationships/people" Target="people.xml"/><Relationship Id="rId5" Type="http://schemas.openxmlformats.org/officeDocument/2006/relationships/numbering" Target="numbering.xml"/><Relationship Id="rId15" Type="http://schemas.microsoft.com/office/2018/08/relationships/commentsExtensible" Target="commentsExtensible.xml"/><Relationship Id="rId23" Type="http://schemas.openxmlformats.org/officeDocument/2006/relationships/fontTable" Target="fontTable.xml"/><Relationship Id="rId10" Type="http://schemas.openxmlformats.org/officeDocument/2006/relationships/endnotes" Target="endnotes.xml"/><Relationship Id="rId19" Type="http://schemas.openxmlformats.org/officeDocument/2006/relationships/hyperlink" Target="mailto:andrew@gmail.com" TargetMode="Externa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microsoft.com/office/2016/09/relationships/commentsIds" Target="commentsIds.xml"/><Relationship Id="rId22" Type="http://schemas.openxmlformats.org/officeDocument/2006/relationships/footer" Target="footer1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8E2E5780C1D70C43A158087F5887394A" ma:contentTypeVersion="14" ma:contentTypeDescription="Create a new document." ma:contentTypeScope="" ma:versionID="99522820c1da94f5da5173c1fd3892e2">
  <xsd:schema xmlns:xsd="http://www.w3.org/2001/XMLSchema" xmlns:xs="http://www.w3.org/2001/XMLSchema" xmlns:p="http://schemas.microsoft.com/office/2006/metadata/properties" xmlns:ns2="e3cecddb-4c93-4872-a6fd-42c36c2b9cc1" xmlns:ns3="ea382bfb-503e-4507-8bf8-b87f920e3b7e" targetNamespace="http://schemas.microsoft.com/office/2006/metadata/properties" ma:root="true" ma:fieldsID="2df65dc9cb340904ef6176be4c5204c5" ns2:_="" ns3:_="">
    <xsd:import namespace="e3cecddb-4c93-4872-a6fd-42c36c2b9cc1"/>
    <xsd:import namespace="ea382bfb-503e-4507-8bf8-b87f920e3b7e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ObjectDetectorVersions" minOccurs="0"/>
                <xsd:element ref="ns2:Status" minOccurs="0"/>
                <xsd:element ref="ns2:lcf76f155ced4ddcb4097134ff3c332f" minOccurs="0"/>
                <xsd:element ref="ns3:TaxCatchAll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DateTaken" minOccurs="0"/>
                <xsd:element ref="ns2:MediaLengthInSeconds" minOccurs="0"/>
                <xsd:element ref="ns2:AgendaCovered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3cecddb-4c93-4872-a6fd-42c36c2b9cc1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0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1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Status" ma:index="12" nillable="true" ma:displayName="Status" ma:default="Drafting" ma:format="Dropdown" ma:internalName="Status">
      <xsd:simpleType>
        <xsd:restriction base="dms:Choice">
          <xsd:enumeration value="Not Started"/>
          <xsd:enumeration value="Drafting"/>
          <xsd:enumeration value="Under PO review"/>
          <xsd:enumeration value="Under PLO review"/>
          <xsd:enumeration value="Under GH team review"/>
        </xsd:restriction>
      </xsd:simpleType>
    </xsd:element>
    <xsd:element name="lcf76f155ced4ddcb4097134ff3c332f" ma:index="14" nillable="true" ma:taxonomy="true" ma:internalName="lcf76f155ced4ddcb4097134ff3c332f" ma:taxonomyFieldName="MediaServiceImageTags" ma:displayName="Image Tags" ma:readOnly="false" ma:fieldId="{5cf76f15-5ced-4ddc-b409-7134ff3c332f}" ma:taxonomyMulti="true" ma:sspId="327adbbb-6bc9-4338-944a-893b363ad6ee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CR" ma:index="16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7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8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9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LengthInSeconds" ma:index="20" nillable="true" ma:displayName="MediaLengthInSeconds" ma:hidden="true" ma:internalName="MediaLengthInSeconds" ma:readOnly="true">
      <xsd:simpleType>
        <xsd:restriction base="dms:Unknown"/>
      </xsd:simpleType>
    </xsd:element>
    <xsd:element name="AgendaCovered" ma:index="21" nillable="true" ma:displayName="Agenda Covered" ma:description="Agenda covered in video" ma:format="Dropdown" ma:internalName="AgendaCovered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a382bfb-503e-4507-8bf8-b87f920e3b7e" elementFormDefault="qualified">
    <xsd:import namespace="http://schemas.microsoft.com/office/2006/documentManagement/types"/>
    <xsd:import namespace="http://schemas.microsoft.com/office/infopath/2007/PartnerControls"/>
    <xsd:element name="TaxCatchAll" ma:index="15" nillable="true" ma:displayName="Taxonomy Catch All Column" ma:hidden="true" ma:list="{f214104a-6e7d-4d18-84d8-0117cc748af3}" ma:internalName="TaxCatchAll" ma:showField="CatchAllData" ma:web="ea382bfb-503e-4507-8bf8-b87f920e3b7e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e3cecddb-4c93-4872-a6fd-42c36c2b9cc1">
      <Terms xmlns="http://schemas.microsoft.com/office/infopath/2007/PartnerControls"/>
    </lcf76f155ced4ddcb4097134ff3c332f>
    <TaxCatchAll xmlns="ea382bfb-503e-4507-8bf8-b87f920e3b7e" xsi:nil="true"/>
    <AgendaCovered xmlns="e3cecddb-4c93-4872-a6fd-42c36c2b9cc1" xsi:nil="true"/>
    <Status xmlns="e3cecddb-4c93-4872-a6fd-42c36c2b9cc1">Drafting</Status>
  </documentManagement>
</p:properties>
</file>

<file path=customXml/itemProps1.xml><?xml version="1.0" encoding="utf-8"?>
<ds:datastoreItem xmlns:ds="http://schemas.openxmlformats.org/officeDocument/2006/customXml" ds:itemID="{20E9370B-3467-4667-B4B1-44945F93A7BD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6F2BF350-F0F8-4708-A7C1-F77366E3FFF1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D29CC76A-1F87-4D81-8073-1E459EEBB0F5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e3cecddb-4c93-4872-a6fd-42c36c2b9cc1"/>
    <ds:schemaRef ds:uri="ea382bfb-503e-4507-8bf8-b87f920e3b7e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D420CCBA-22F9-4253-AD5E-E01BBD4FA50F}">
  <ds:schemaRefs>
    <ds:schemaRef ds:uri="http://schemas.microsoft.com/office/2006/metadata/properties"/>
    <ds:schemaRef ds:uri="http://schemas.microsoft.com/office/infopath/2007/PartnerControls"/>
    <ds:schemaRef ds:uri="e3cecddb-4c93-4872-a6fd-42c36c2b9cc1"/>
    <ds:schemaRef ds:uri="ea382bfb-503e-4507-8bf8-b87f920e3b7e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</TotalTime>
  <Pages>5</Pages>
  <Words>686</Words>
  <Characters>3916</Characters>
  <Application>Microsoft Office Word</Application>
  <DocSecurity>0</DocSecurity>
  <Lines>32</Lines>
  <Paragraphs>9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3</vt:i4>
      </vt:variant>
    </vt:vector>
  </HeadingPairs>
  <TitlesOfParts>
    <vt:vector size="4" baseType="lpstr">
      <vt:lpstr/>
      <vt:lpstr>Word to PDF conversion</vt:lpstr>
      <vt:lpstr>    Mathematical Equation</vt:lpstr>
      <vt:lpstr>    Northwind Suppliers</vt:lpstr>
    </vt:vector>
  </TitlesOfParts>
  <Company/>
  <LinksUpToDate>false</LinksUpToDate>
  <CharactersWithSpaces>4593</CharactersWithSpaces>
  <SharedDoc>false</SharedDoc>
  <HLinks>
    <vt:vector size="6" baseType="variant">
      <vt:variant>
        <vt:i4>458792</vt:i4>
      </vt:variant>
      <vt:variant>
        <vt:i4>0</vt:i4>
      </vt:variant>
      <vt:variant>
        <vt:i4>0</vt:i4>
      </vt:variant>
      <vt:variant>
        <vt:i4>5</vt:i4>
      </vt:variant>
      <vt:variant>
        <vt:lpwstr>mailto:andrew@gmail.com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gunasekaran</dc:creator>
  <cp:keywords/>
  <cp:lastModifiedBy>Sivakumar Alagusundharam</cp:lastModifiedBy>
  <cp:revision>26</cp:revision>
  <cp:lastPrinted>2017-03-30T12:57:00Z</cp:lastPrinted>
  <dcterms:created xsi:type="dcterms:W3CDTF">2021-02-23T08:54:00Z</dcterms:created>
  <dcterms:modified xsi:type="dcterms:W3CDTF">2025-08-12T19:10:00Z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0x0101008E2E5780C1D70C43A158087F5887394A</vt:lpwstr>
  </property>
  <property fmtid="{D5CDD505-2E9C-101B-9397-08002B2CF9AE}" pid="3" name="MediaServiceImageTags">
    <vt:lpwstr/>
  </property>
</Properties>
</file>